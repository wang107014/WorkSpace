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1CFF6" w14:textId="3D97D7E3" w:rsidR="002C213E" w:rsidRPr="009C33F2" w:rsidRDefault="002C213E" w:rsidP="002C213E">
      <w:pPr>
        <w:rPr>
          <w:rFonts w:asciiTheme="majorEastAsia" w:eastAsiaTheme="majorEastAsia" w:hAnsiTheme="majorEastAsia"/>
        </w:rPr>
      </w:pPr>
      <w:bookmarkStart w:id="0" w:name="_Toc382649010"/>
    </w:p>
    <w:p w14:paraId="5B13EC14" w14:textId="77777777" w:rsidR="002C213E" w:rsidRPr="009C33F2" w:rsidRDefault="002C213E" w:rsidP="002C213E">
      <w:pPr>
        <w:rPr>
          <w:rFonts w:asciiTheme="majorEastAsia" w:eastAsiaTheme="majorEastAsia" w:hAnsiTheme="majorEastAsia"/>
        </w:rPr>
      </w:pPr>
    </w:p>
    <w:p w14:paraId="2654A1B2" w14:textId="77777777" w:rsidR="002C213E" w:rsidRPr="009C33F2" w:rsidRDefault="002C213E" w:rsidP="002C213E">
      <w:pPr>
        <w:rPr>
          <w:rFonts w:asciiTheme="majorEastAsia" w:eastAsiaTheme="majorEastAsia" w:hAnsiTheme="majorEastAsia"/>
        </w:rPr>
      </w:pPr>
    </w:p>
    <w:p w14:paraId="17CBE8C2" w14:textId="77777777" w:rsidR="002C213E" w:rsidRPr="009C33F2" w:rsidRDefault="002C213E" w:rsidP="002C213E">
      <w:pPr>
        <w:rPr>
          <w:rFonts w:asciiTheme="majorEastAsia" w:eastAsiaTheme="majorEastAsia" w:hAnsiTheme="majorEastAsia"/>
        </w:rPr>
      </w:pPr>
    </w:p>
    <w:p w14:paraId="04AD0BB5" w14:textId="77777777" w:rsidR="002C213E" w:rsidRPr="009C33F2" w:rsidRDefault="002C213E" w:rsidP="002C213E">
      <w:pPr>
        <w:rPr>
          <w:rFonts w:asciiTheme="majorEastAsia" w:eastAsiaTheme="majorEastAsia" w:hAnsiTheme="majorEastAsia"/>
        </w:rPr>
      </w:pPr>
    </w:p>
    <w:p w14:paraId="7DA6DF30" w14:textId="77777777" w:rsidR="002C213E" w:rsidRPr="009C33F2" w:rsidRDefault="002C213E" w:rsidP="002C213E">
      <w:pPr>
        <w:spacing w:line="720" w:lineRule="auto"/>
        <w:jc w:val="center"/>
        <w:rPr>
          <w:rFonts w:asciiTheme="majorEastAsia" w:eastAsiaTheme="majorEastAsia" w:hAnsiTheme="majorEastAsia"/>
          <w:sz w:val="52"/>
          <w:szCs w:val="52"/>
        </w:rPr>
      </w:pPr>
    </w:p>
    <w:p w14:paraId="05CD3CBC" w14:textId="0A69E917" w:rsidR="002C213E" w:rsidRPr="009C33F2" w:rsidRDefault="002C213E" w:rsidP="002C213E">
      <w:pPr>
        <w:spacing w:line="720" w:lineRule="auto"/>
        <w:jc w:val="center"/>
        <w:rPr>
          <w:rFonts w:asciiTheme="majorEastAsia" w:eastAsiaTheme="majorEastAsia" w:hAnsiTheme="majorEastAsia"/>
          <w:b/>
          <w:sz w:val="52"/>
          <w:szCs w:val="52"/>
        </w:rPr>
      </w:pPr>
      <w:r w:rsidRPr="009C33F2">
        <w:rPr>
          <w:rFonts w:asciiTheme="majorEastAsia" w:eastAsiaTheme="majorEastAsia" w:hAnsiTheme="majorEastAsia" w:hint="eastAsia"/>
          <w:b/>
          <w:sz w:val="52"/>
          <w:szCs w:val="52"/>
        </w:rPr>
        <w:t>东华软件iMedical8.</w:t>
      </w:r>
      <w:r w:rsidR="000D1F3C" w:rsidRPr="009C33F2">
        <w:rPr>
          <w:rFonts w:asciiTheme="majorEastAsia" w:eastAsiaTheme="majorEastAsia" w:hAnsiTheme="majorEastAsia"/>
          <w:b/>
          <w:sz w:val="52"/>
          <w:szCs w:val="52"/>
        </w:rPr>
        <w:t>2</w:t>
      </w:r>
      <w:r w:rsidRPr="009C33F2">
        <w:rPr>
          <w:rFonts w:asciiTheme="majorEastAsia" w:eastAsiaTheme="majorEastAsia" w:hAnsiTheme="majorEastAsia" w:hint="eastAsia"/>
          <w:b/>
          <w:sz w:val="52"/>
          <w:szCs w:val="52"/>
        </w:rPr>
        <w:t>.</w:t>
      </w:r>
      <w:r w:rsidR="000D1F3C" w:rsidRPr="009C33F2">
        <w:rPr>
          <w:rFonts w:asciiTheme="majorEastAsia" w:eastAsiaTheme="majorEastAsia" w:hAnsiTheme="majorEastAsia"/>
          <w:b/>
          <w:sz w:val="52"/>
          <w:szCs w:val="52"/>
        </w:rPr>
        <w:t>0</w:t>
      </w:r>
    </w:p>
    <w:p w14:paraId="2D9FBB5C" w14:textId="77777777" w:rsidR="002C213E" w:rsidRPr="009C33F2" w:rsidRDefault="0087686A" w:rsidP="002C213E">
      <w:pPr>
        <w:spacing w:line="720" w:lineRule="auto"/>
        <w:jc w:val="center"/>
        <w:rPr>
          <w:rFonts w:asciiTheme="majorEastAsia" w:eastAsiaTheme="majorEastAsia" w:hAnsiTheme="majorEastAsia"/>
          <w:b/>
          <w:sz w:val="52"/>
          <w:szCs w:val="52"/>
        </w:rPr>
      </w:pPr>
      <w:r w:rsidRPr="009C33F2">
        <w:rPr>
          <w:rFonts w:asciiTheme="majorEastAsia" w:eastAsiaTheme="majorEastAsia" w:hAnsiTheme="majorEastAsia" w:hint="eastAsia"/>
          <w:b/>
          <w:sz w:val="52"/>
          <w:szCs w:val="52"/>
        </w:rPr>
        <w:t>新计费代码维护</w:t>
      </w:r>
      <w:bookmarkEnd w:id="0"/>
    </w:p>
    <w:p w14:paraId="63E381B3" w14:textId="77777777" w:rsidR="0087686A" w:rsidRPr="009C33F2" w:rsidRDefault="002C213E" w:rsidP="002C213E">
      <w:pPr>
        <w:spacing w:line="720" w:lineRule="auto"/>
        <w:jc w:val="center"/>
        <w:rPr>
          <w:rFonts w:asciiTheme="majorEastAsia" w:eastAsiaTheme="majorEastAsia" w:hAnsiTheme="majorEastAsia"/>
          <w:sz w:val="52"/>
          <w:szCs w:val="52"/>
        </w:rPr>
      </w:pPr>
      <w:r w:rsidRPr="009C33F2">
        <w:rPr>
          <w:rFonts w:asciiTheme="majorEastAsia" w:eastAsiaTheme="majorEastAsia" w:hAnsiTheme="majorEastAsia" w:hint="eastAsia"/>
          <w:b/>
          <w:sz w:val="52"/>
          <w:szCs w:val="52"/>
        </w:rPr>
        <w:t>使用说明</w:t>
      </w:r>
    </w:p>
    <w:p w14:paraId="29F3A298" w14:textId="77777777" w:rsidR="002C213E" w:rsidRPr="009C33F2" w:rsidRDefault="002C213E" w:rsidP="002C213E">
      <w:pPr>
        <w:rPr>
          <w:rFonts w:asciiTheme="majorEastAsia" w:eastAsiaTheme="majorEastAsia" w:hAnsiTheme="majorEastAsia"/>
        </w:rPr>
      </w:pPr>
    </w:p>
    <w:p w14:paraId="02B170A6" w14:textId="77777777" w:rsidR="002C213E" w:rsidRPr="009C33F2" w:rsidRDefault="002C213E" w:rsidP="002C213E">
      <w:pPr>
        <w:rPr>
          <w:rFonts w:asciiTheme="majorEastAsia" w:eastAsiaTheme="majorEastAsia" w:hAnsiTheme="majorEastAsia"/>
        </w:rPr>
      </w:pPr>
    </w:p>
    <w:p w14:paraId="6C3B3218" w14:textId="77777777" w:rsidR="002C213E" w:rsidRPr="009C33F2" w:rsidRDefault="002C213E" w:rsidP="002C213E">
      <w:pPr>
        <w:rPr>
          <w:rFonts w:asciiTheme="majorEastAsia" w:eastAsiaTheme="majorEastAsia" w:hAnsiTheme="majorEastAsia"/>
        </w:rPr>
      </w:pPr>
    </w:p>
    <w:p w14:paraId="35FDBFDA" w14:textId="77777777" w:rsidR="002C213E" w:rsidRPr="009C33F2" w:rsidRDefault="002C213E" w:rsidP="002C213E">
      <w:pPr>
        <w:rPr>
          <w:rFonts w:asciiTheme="majorEastAsia" w:eastAsiaTheme="majorEastAsia" w:hAnsiTheme="majorEastAsia"/>
        </w:rPr>
      </w:pPr>
    </w:p>
    <w:p w14:paraId="62B5E5C9" w14:textId="77777777" w:rsidR="002C213E" w:rsidRPr="009C33F2" w:rsidRDefault="002C213E" w:rsidP="002C213E">
      <w:pPr>
        <w:rPr>
          <w:rFonts w:asciiTheme="majorEastAsia" w:eastAsiaTheme="majorEastAsia" w:hAnsiTheme="majorEastAsia"/>
        </w:rPr>
      </w:pPr>
    </w:p>
    <w:p w14:paraId="773D36D1" w14:textId="77777777" w:rsidR="002C213E" w:rsidRPr="009C33F2" w:rsidRDefault="002C213E" w:rsidP="002C213E">
      <w:pPr>
        <w:rPr>
          <w:rFonts w:asciiTheme="majorEastAsia" w:eastAsiaTheme="majorEastAsia" w:hAnsiTheme="majorEastAsia"/>
        </w:rPr>
      </w:pPr>
    </w:p>
    <w:p w14:paraId="026CF839" w14:textId="77777777" w:rsidR="002C213E" w:rsidRPr="009C33F2" w:rsidRDefault="002C213E" w:rsidP="002C213E">
      <w:pPr>
        <w:rPr>
          <w:rFonts w:asciiTheme="majorEastAsia" w:eastAsiaTheme="majorEastAsia" w:hAnsiTheme="majorEastAsia"/>
        </w:rPr>
      </w:pPr>
    </w:p>
    <w:p w14:paraId="297B65C5" w14:textId="77777777" w:rsidR="002C213E" w:rsidRPr="009C33F2" w:rsidRDefault="002C213E" w:rsidP="002C213E">
      <w:pPr>
        <w:rPr>
          <w:rFonts w:asciiTheme="majorEastAsia" w:eastAsiaTheme="majorEastAsia" w:hAnsiTheme="majorEastAsia"/>
        </w:rPr>
      </w:pPr>
    </w:p>
    <w:tbl>
      <w:tblPr>
        <w:tblW w:w="0" w:type="auto"/>
        <w:tblBorders>
          <w:top w:val="thinThickLargeGap" w:sz="24" w:space="0" w:color="333399"/>
          <w:bottom w:val="thickThinLargeGap" w:sz="24" w:space="0" w:color="333399"/>
          <w:insideH w:val="single" w:sz="6" w:space="0" w:color="333399"/>
          <w:insideV w:val="single" w:sz="6" w:space="0" w:color="333399"/>
        </w:tblBorders>
        <w:tblLook w:val="0060" w:firstRow="1" w:lastRow="1" w:firstColumn="0" w:lastColumn="0" w:noHBand="0" w:noVBand="0"/>
      </w:tblPr>
      <w:tblGrid>
        <w:gridCol w:w="2250"/>
        <w:gridCol w:w="1682"/>
        <w:gridCol w:w="4590"/>
      </w:tblGrid>
      <w:tr w:rsidR="002C213E" w:rsidRPr="009C33F2" w14:paraId="1B125054" w14:textId="77777777" w:rsidTr="00BD03F4">
        <w:tc>
          <w:tcPr>
            <w:tcW w:w="2628" w:type="dxa"/>
            <w:vMerge w:val="restart"/>
            <w:shd w:val="clear" w:color="auto" w:fill="auto"/>
          </w:tcPr>
          <w:p w14:paraId="7DFBFFD8" w14:textId="77777777" w:rsidR="002C213E" w:rsidRPr="009C33F2" w:rsidRDefault="002C213E" w:rsidP="00BD03F4">
            <w:pPr>
              <w:rPr>
                <w:rFonts w:asciiTheme="majorEastAsia" w:eastAsiaTheme="majorEastAsia" w:hAnsiTheme="majorEastAsia"/>
              </w:rPr>
            </w:pPr>
            <w:r w:rsidRPr="009C33F2">
              <w:rPr>
                <w:rFonts w:asciiTheme="majorEastAsia" w:eastAsiaTheme="majorEastAsia" w:hAnsiTheme="majorEastAsia" w:hint="eastAsia"/>
              </w:rPr>
              <w:t>文件状态：</w:t>
            </w:r>
          </w:p>
          <w:p w14:paraId="47930B09" w14:textId="77777777" w:rsidR="002C213E" w:rsidRPr="009C33F2" w:rsidRDefault="002C213E" w:rsidP="00BD03F4">
            <w:pPr>
              <w:rPr>
                <w:rFonts w:asciiTheme="majorEastAsia" w:eastAsiaTheme="majorEastAsia" w:hAnsiTheme="majorEastAsia"/>
              </w:rPr>
            </w:pPr>
            <w:r w:rsidRPr="009C33F2">
              <w:rPr>
                <w:rFonts w:asciiTheme="majorEastAsia" w:eastAsiaTheme="majorEastAsia" w:hAnsiTheme="majorEastAsia" w:hint="eastAsia"/>
              </w:rPr>
              <w:t>[] 草稿</w:t>
            </w:r>
          </w:p>
          <w:p w14:paraId="6F1B44FD" w14:textId="77777777" w:rsidR="002C213E" w:rsidRPr="009C33F2" w:rsidRDefault="002C213E" w:rsidP="00BD03F4">
            <w:pPr>
              <w:rPr>
                <w:rFonts w:asciiTheme="majorEastAsia" w:eastAsiaTheme="majorEastAsia" w:hAnsiTheme="majorEastAsia"/>
              </w:rPr>
            </w:pPr>
            <w:r w:rsidRPr="009C33F2">
              <w:rPr>
                <w:rFonts w:asciiTheme="majorEastAsia" w:eastAsiaTheme="majorEastAsia" w:hAnsiTheme="majorEastAsia" w:hint="eastAsia"/>
              </w:rPr>
              <w:t>[</w:t>
            </w:r>
            <w:r w:rsidR="001B47DE" w:rsidRPr="009C33F2">
              <w:rPr>
                <w:rFonts w:asciiTheme="majorEastAsia" w:eastAsiaTheme="majorEastAsia" w:hAnsiTheme="majorEastAsia" w:hint="eastAsia"/>
              </w:rPr>
              <w:t>√</w:t>
            </w:r>
            <w:r w:rsidRPr="009C33F2">
              <w:rPr>
                <w:rFonts w:asciiTheme="majorEastAsia" w:eastAsiaTheme="majorEastAsia" w:hAnsiTheme="majorEastAsia" w:hint="eastAsia"/>
              </w:rPr>
              <w:t>] 正式发布</w:t>
            </w:r>
          </w:p>
          <w:p w14:paraId="04328D42" w14:textId="77777777" w:rsidR="002C213E" w:rsidRPr="009C33F2" w:rsidRDefault="002C213E" w:rsidP="00BD03F4">
            <w:pPr>
              <w:rPr>
                <w:rFonts w:asciiTheme="majorEastAsia" w:eastAsiaTheme="majorEastAsia" w:hAnsiTheme="majorEastAsia"/>
                <w:b/>
              </w:rPr>
            </w:pPr>
            <w:r w:rsidRPr="009C33F2">
              <w:rPr>
                <w:rFonts w:asciiTheme="majorEastAsia" w:eastAsiaTheme="majorEastAsia" w:hAnsiTheme="majorEastAsia" w:hint="eastAsia"/>
              </w:rPr>
              <w:t>[  ]正在修改</w:t>
            </w:r>
          </w:p>
        </w:tc>
        <w:tc>
          <w:tcPr>
            <w:tcW w:w="1980" w:type="dxa"/>
            <w:tcBorders>
              <w:top w:val="thinThickLargeGap" w:sz="24" w:space="0" w:color="333399"/>
              <w:bottom w:val="single" w:sz="6" w:space="0" w:color="333399"/>
            </w:tcBorders>
            <w:shd w:val="clear" w:color="auto" w:fill="CCCCCC"/>
          </w:tcPr>
          <w:p w14:paraId="2261CD75" w14:textId="77777777" w:rsidR="002C213E" w:rsidRPr="009C33F2" w:rsidRDefault="002C213E" w:rsidP="00BD03F4">
            <w:pPr>
              <w:rPr>
                <w:rFonts w:asciiTheme="majorEastAsia" w:eastAsiaTheme="majorEastAsia" w:hAnsiTheme="majorEastAsia"/>
                <w:b/>
              </w:rPr>
            </w:pPr>
            <w:r w:rsidRPr="009C33F2">
              <w:rPr>
                <w:rFonts w:asciiTheme="majorEastAsia" w:eastAsiaTheme="majorEastAsia" w:hAnsiTheme="majorEastAsia" w:hint="eastAsia"/>
              </w:rPr>
              <w:t>文件标识</w:t>
            </w:r>
          </w:p>
        </w:tc>
        <w:tc>
          <w:tcPr>
            <w:tcW w:w="5246" w:type="dxa"/>
            <w:shd w:val="clear" w:color="auto" w:fill="auto"/>
          </w:tcPr>
          <w:p w14:paraId="1D13C8FD" w14:textId="4C8F8852" w:rsidR="002C213E" w:rsidRPr="009C33F2" w:rsidRDefault="002C213E" w:rsidP="00BD03F4">
            <w:pPr>
              <w:rPr>
                <w:rFonts w:asciiTheme="majorEastAsia" w:eastAsiaTheme="majorEastAsia" w:hAnsiTheme="majorEastAsia"/>
              </w:rPr>
            </w:pPr>
            <w:r w:rsidRPr="009C33F2">
              <w:rPr>
                <w:rFonts w:asciiTheme="majorEastAsia" w:eastAsiaTheme="majorEastAsia" w:hAnsiTheme="majorEastAsia"/>
              </w:rPr>
              <w:t>DHC-UserGUIDE-</w:t>
            </w:r>
            <w:r w:rsidR="00E918DC" w:rsidRPr="009C33F2">
              <w:rPr>
                <w:rFonts w:asciiTheme="majorEastAsia" w:eastAsiaTheme="majorEastAsia" w:hAnsiTheme="majorEastAsia" w:hint="eastAsia"/>
              </w:rPr>
              <w:t>住院计费</w:t>
            </w:r>
          </w:p>
        </w:tc>
      </w:tr>
      <w:tr w:rsidR="002C213E" w:rsidRPr="009C33F2" w14:paraId="01C49D66" w14:textId="77777777" w:rsidTr="00BD03F4">
        <w:tc>
          <w:tcPr>
            <w:tcW w:w="2628" w:type="dxa"/>
            <w:vMerge/>
            <w:shd w:val="clear" w:color="auto" w:fill="auto"/>
          </w:tcPr>
          <w:p w14:paraId="28A065C2" w14:textId="77777777" w:rsidR="002C213E" w:rsidRPr="009C33F2" w:rsidRDefault="002C213E" w:rsidP="00BD03F4">
            <w:pPr>
              <w:rPr>
                <w:rFonts w:asciiTheme="majorEastAsia" w:eastAsiaTheme="majorEastAsia" w:hAnsiTheme="majorEastAsia"/>
              </w:rPr>
            </w:pPr>
          </w:p>
        </w:tc>
        <w:tc>
          <w:tcPr>
            <w:tcW w:w="1980" w:type="dxa"/>
            <w:tcBorders>
              <w:top w:val="single" w:sz="6" w:space="0" w:color="333399"/>
              <w:bottom w:val="single" w:sz="6" w:space="0" w:color="333399"/>
            </w:tcBorders>
            <w:shd w:val="clear" w:color="auto" w:fill="CCCCCC"/>
          </w:tcPr>
          <w:p w14:paraId="2C6C82A5" w14:textId="77777777" w:rsidR="002C213E" w:rsidRPr="009C33F2" w:rsidRDefault="002C213E" w:rsidP="00BD03F4">
            <w:pPr>
              <w:rPr>
                <w:rFonts w:asciiTheme="majorEastAsia" w:eastAsiaTheme="majorEastAsia" w:hAnsiTheme="majorEastAsia"/>
                <w:b/>
              </w:rPr>
            </w:pPr>
            <w:r w:rsidRPr="009C33F2">
              <w:rPr>
                <w:rFonts w:asciiTheme="majorEastAsia" w:eastAsiaTheme="majorEastAsia" w:hAnsiTheme="majorEastAsia" w:hint="eastAsia"/>
              </w:rPr>
              <w:t>当前版本</w:t>
            </w:r>
          </w:p>
        </w:tc>
        <w:tc>
          <w:tcPr>
            <w:tcW w:w="5246" w:type="dxa"/>
            <w:shd w:val="clear" w:color="auto" w:fill="auto"/>
          </w:tcPr>
          <w:p w14:paraId="59DCAC23" w14:textId="63697C12" w:rsidR="002C213E" w:rsidRPr="009C33F2" w:rsidRDefault="00E918DC" w:rsidP="00D819BA">
            <w:pPr>
              <w:rPr>
                <w:rFonts w:asciiTheme="majorEastAsia" w:eastAsiaTheme="majorEastAsia" w:hAnsiTheme="majorEastAsia"/>
              </w:rPr>
            </w:pPr>
            <w:r w:rsidRPr="009C33F2">
              <w:rPr>
                <w:rFonts w:asciiTheme="majorEastAsia" w:eastAsiaTheme="majorEastAsia" w:hAnsiTheme="majorEastAsia"/>
              </w:rPr>
              <w:t>iMedical Total HIS 8.2.0</w:t>
            </w:r>
          </w:p>
        </w:tc>
      </w:tr>
      <w:tr w:rsidR="002C213E" w:rsidRPr="009C33F2" w14:paraId="63EC7677" w14:textId="77777777" w:rsidTr="00BD03F4">
        <w:tc>
          <w:tcPr>
            <w:tcW w:w="2628" w:type="dxa"/>
            <w:vMerge/>
            <w:shd w:val="clear" w:color="auto" w:fill="auto"/>
          </w:tcPr>
          <w:p w14:paraId="6ED70DFF" w14:textId="77777777" w:rsidR="002C213E" w:rsidRPr="009C33F2" w:rsidRDefault="002C213E" w:rsidP="00BD03F4">
            <w:pPr>
              <w:rPr>
                <w:rFonts w:asciiTheme="majorEastAsia" w:eastAsiaTheme="majorEastAsia" w:hAnsiTheme="majorEastAsia"/>
              </w:rPr>
            </w:pPr>
          </w:p>
        </w:tc>
        <w:tc>
          <w:tcPr>
            <w:tcW w:w="1980" w:type="dxa"/>
            <w:tcBorders>
              <w:top w:val="single" w:sz="6" w:space="0" w:color="333399"/>
              <w:bottom w:val="single" w:sz="6" w:space="0" w:color="333399"/>
            </w:tcBorders>
            <w:shd w:val="clear" w:color="auto" w:fill="CCCCCC"/>
          </w:tcPr>
          <w:p w14:paraId="4B40D577" w14:textId="77777777" w:rsidR="002C213E" w:rsidRPr="009C33F2" w:rsidRDefault="002C213E" w:rsidP="00BD03F4">
            <w:pPr>
              <w:rPr>
                <w:rFonts w:asciiTheme="majorEastAsia" w:eastAsiaTheme="majorEastAsia" w:hAnsiTheme="majorEastAsia"/>
                <w:b/>
              </w:rPr>
            </w:pPr>
            <w:r w:rsidRPr="009C33F2">
              <w:rPr>
                <w:rFonts w:asciiTheme="majorEastAsia" w:eastAsiaTheme="majorEastAsia" w:hAnsiTheme="majorEastAsia" w:hint="eastAsia"/>
              </w:rPr>
              <w:t>作者</w:t>
            </w:r>
          </w:p>
        </w:tc>
        <w:tc>
          <w:tcPr>
            <w:tcW w:w="5246" w:type="dxa"/>
            <w:shd w:val="clear" w:color="auto" w:fill="auto"/>
          </w:tcPr>
          <w:p w14:paraId="114A214E" w14:textId="77777777" w:rsidR="002C213E" w:rsidRPr="009C33F2" w:rsidRDefault="00300A7B" w:rsidP="00BD03F4">
            <w:pPr>
              <w:rPr>
                <w:rFonts w:asciiTheme="majorEastAsia" w:eastAsiaTheme="majorEastAsia" w:hAnsiTheme="majorEastAsia"/>
              </w:rPr>
            </w:pPr>
            <w:r w:rsidRPr="009C33F2">
              <w:rPr>
                <w:rFonts w:asciiTheme="majorEastAsia" w:eastAsiaTheme="majorEastAsia" w:hAnsiTheme="majorEastAsia" w:hint="eastAsia"/>
              </w:rPr>
              <w:t>马永华</w:t>
            </w:r>
          </w:p>
        </w:tc>
      </w:tr>
      <w:tr w:rsidR="002C213E" w:rsidRPr="009C33F2" w14:paraId="4CD635A7" w14:textId="77777777" w:rsidTr="00BD03F4">
        <w:tc>
          <w:tcPr>
            <w:tcW w:w="2628" w:type="dxa"/>
            <w:vMerge/>
            <w:shd w:val="clear" w:color="auto" w:fill="auto"/>
          </w:tcPr>
          <w:p w14:paraId="018997DD" w14:textId="77777777" w:rsidR="002C213E" w:rsidRPr="009C33F2" w:rsidRDefault="002C213E" w:rsidP="00BD03F4">
            <w:pPr>
              <w:rPr>
                <w:rFonts w:asciiTheme="majorEastAsia" w:eastAsiaTheme="majorEastAsia" w:hAnsiTheme="majorEastAsia"/>
              </w:rPr>
            </w:pPr>
          </w:p>
        </w:tc>
        <w:tc>
          <w:tcPr>
            <w:tcW w:w="1980" w:type="dxa"/>
            <w:tcBorders>
              <w:top w:val="single" w:sz="6" w:space="0" w:color="333399"/>
              <w:bottom w:val="thickThinLargeGap" w:sz="24" w:space="0" w:color="333399"/>
            </w:tcBorders>
            <w:shd w:val="clear" w:color="auto" w:fill="CCCCCC"/>
          </w:tcPr>
          <w:p w14:paraId="1693AA97" w14:textId="77777777" w:rsidR="002C213E" w:rsidRPr="009C33F2" w:rsidRDefault="002C213E" w:rsidP="00BD03F4">
            <w:pPr>
              <w:rPr>
                <w:rFonts w:asciiTheme="majorEastAsia" w:eastAsiaTheme="majorEastAsia" w:hAnsiTheme="majorEastAsia"/>
                <w:b/>
              </w:rPr>
            </w:pPr>
            <w:r w:rsidRPr="009C33F2">
              <w:rPr>
                <w:rFonts w:asciiTheme="majorEastAsia" w:eastAsiaTheme="majorEastAsia" w:hAnsiTheme="majorEastAsia" w:hint="eastAsia"/>
              </w:rPr>
              <w:t>完成日期</w:t>
            </w:r>
          </w:p>
        </w:tc>
        <w:tc>
          <w:tcPr>
            <w:tcW w:w="5246" w:type="dxa"/>
            <w:shd w:val="clear" w:color="auto" w:fill="auto"/>
          </w:tcPr>
          <w:p w14:paraId="3A042A44" w14:textId="420D2C7D" w:rsidR="002C213E" w:rsidRPr="009C33F2" w:rsidRDefault="002C213E" w:rsidP="000D1F3C">
            <w:pPr>
              <w:rPr>
                <w:rFonts w:asciiTheme="majorEastAsia" w:eastAsiaTheme="majorEastAsia" w:hAnsiTheme="majorEastAsia"/>
              </w:rPr>
            </w:pPr>
            <w:r w:rsidRPr="009C33F2">
              <w:rPr>
                <w:rFonts w:asciiTheme="majorEastAsia" w:eastAsiaTheme="majorEastAsia" w:hAnsiTheme="majorEastAsia"/>
              </w:rPr>
              <w:t>201</w:t>
            </w:r>
            <w:r w:rsidR="000D1F3C" w:rsidRPr="009C33F2">
              <w:rPr>
                <w:rFonts w:asciiTheme="majorEastAsia" w:eastAsiaTheme="majorEastAsia" w:hAnsiTheme="majorEastAsia"/>
              </w:rPr>
              <w:t>8</w:t>
            </w:r>
            <w:r w:rsidR="004A5798" w:rsidRPr="009C33F2">
              <w:rPr>
                <w:rFonts w:asciiTheme="majorEastAsia" w:eastAsiaTheme="majorEastAsia" w:hAnsiTheme="majorEastAsia" w:hint="eastAsia"/>
              </w:rPr>
              <w:t>-0</w:t>
            </w:r>
            <w:r w:rsidR="000D1F3C" w:rsidRPr="009C33F2">
              <w:rPr>
                <w:rFonts w:asciiTheme="majorEastAsia" w:eastAsiaTheme="majorEastAsia" w:hAnsiTheme="majorEastAsia"/>
              </w:rPr>
              <w:t>4</w:t>
            </w:r>
            <w:r w:rsidR="00300A7B" w:rsidRPr="009C33F2">
              <w:rPr>
                <w:rFonts w:asciiTheme="majorEastAsia" w:eastAsiaTheme="majorEastAsia" w:hAnsiTheme="majorEastAsia" w:hint="eastAsia"/>
              </w:rPr>
              <w:t>-</w:t>
            </w:r>
            <w:r w:rsidR="004A5798" w:rsidRPr="009C33F2">
              <w:rPr>
                <w:rFonts w:asciiTheme="majorEastAsia" w:eastAsiaTheme="majorEastAsia" w:hAnsiTheme="majorEastAsia" w:hint="eastAsia"/>
              </w:rPr>
              <w:t>0</w:t>
            </w:r>
            <w:r w:rsidR="000D1F3C" w:rsidRPr="009C33F2">
              <w:rPr>
                <w:rFonts w:asciiTheme="majorEastAsia" w:eastAsiaTheme="majorEastAsia" w:hAnsiTheme="majorEastAsia"/>
              </w:rPr>
              <w:t>8</w:t>
            </w:r>
          </w:p>
        </w:tc>
      </w:tr>
    </w:tbl>
    <w:p w14:paraId="50D519A4" w14:textId="77777777" w:rsidR="002C213E" w:rsidRPr="009C33F2" w:rsidRDefault="002C213E" w:rsidP="002C213E">
      <w:pPr>
        <w:ind w:firstLine="1044"/>
        <w:jc w:val="center"/>
        <w:rPr>
          <w:rFonts w:asciiTheme="majorEastAsia" w:eastAsiaTheme="majorEastAsia" w:hAnsiTheme="majorEastAsia"/>
          <w:b/>
          <w:sz w:val="52"/>
          <w:szCs w:val="52"/>
        </w:rPr>
      </w:pPr>
    </w:p>
    <w:p w14:paraId="1A45777B" w14:textId="77777777" w:rsidR="002C213E" w:rsidRPr="009C33F2" w:rsidRDefault="002C213E" w:rsidP="002C213E">
      <w:pPr>
        <w:rPr>
          <w:rFonts w:asciiTheme="majorEastAsia" w:eastAsiaTheme="majorEastAsia" w:hAnsiTheme="majorEastAsia"/>
        </w:rPr>
      </w:pPr>
    </w:p>
    <w:p w14:paraId="7605676C" w14:textId="77777777" w:rsidR="002C213E" w:rsidRPr="009C33F2" w:rsidRDefault="002C213E" w:rsidP="002C213E">
      <w:pPr>
        <w:rPr>
          <w:rFonts w:asciiTheme="majorEastAsia" w:eastAsiaTheme="majorEastAsia" w:hAnsiTheme="majorEastAsia"/>
        </w:rPr>
      </w:pPr>
    </w:p>
    <w:p w14:paraId="485D8DD9" w14:textId="77777777" w:rsidR="002C213E" w:rsidRPr="009C33F2" w:rsidRDefault="002C213E" w:rsidP="002C213E">
      <w:pPr>
        <w:rPr>
          <w:rFonts w:asciiTheme="majorEastAsia" w:eastAsiaTheme="majorEastAsia" w:hAnsiTheme="majorEastAsia"/>
        </w:rPr>
      </w:pPr>
    </w:p>
    <w:p w14:paraId="4817A229" w14:textId="77777777" w:rsidR="002C213E" w:rsidRPr="009C33F2" w:rsidRDefault="002C213E" w:rsidP="002C213E">
      <w:pPr>
        <w:rPr>
          <w:rFonts w:asciiTheme="majorEastAsia" w:eastAsiaTheme="majorEastAsia" w:hAnsiTheme="majorEastAsia"/>
        </w:rPr>
      </w:pPr>
    </w:p>
    <w:p w14:paraId="4DB4E10D" w14:textId="77777777" w:rsidR="002C213E" w:rsidRPr="009C33F2" w:rsidRDefault="002C213E" w:rsidP="002C213E">
      <w:pPr>
        <w:rPr>
          <w:rFonts w:asciiTheme="majorEastAsia" w:eastAsiaTheme="majorEastAsia" w:hAnsiTheme="majorEastAsia"/>
        </w:rPr>
      </w:pPr>
    </w:p>
    <w:p w14:paraId="2F2A879D" w14:textId="77777777" w:rsidR="002C213E" w:rsidRPr="009C33F2" w:rsidRDefault="002C213E" w:rsidP="002C213E">
      <w:pPr>
        <w:jc w:val="center"/>
        <w:rPr>
          <w:rFonts w:asciiTheme="majorEastAsia" w:eastAsiaTheme="majorEastAsia" w:hAnsiTheme="majorEastAsia"/>
        </w:rPr>
      </w:pPr>
      <w:bookmarkStart w:id="1" w:name="Copyright"/>
    </w:p>
    <w:p w14:paraId="0DA16E5A" w14:textId="46B6A9E8" w:rsidR="002C213E" w:rsidRPr="009C33F2" w:rsidRDefault="002C213E" w:rsidP="002C213E">
      <w:pPr>
        <w:jc w:val="center"/>
        <w:rPr>
          <w:rFonts w:asciiTheme="majorEastAsia" w:eastAsiaTheme="majorEastAsia" w:hAnsiTheme="majorEastAsia"/>
        </w:rPr>
      </w:pPr>
      <w:r w:rsidRPr="009C33F2">
        <w:rPr>
          <w:rFonts w:asciiTheme="majorEastAsia" w:eastAsiaTheme="majorEastAsia" w:hAnsiTheme="majorEastAsia"/>
        </w:rPr>
        <w:t xml:space="preserve">Copyright </w:t>
      </w:r>
      <w:r w:rsidRPr="009C33F2">
        <w:rPr>
          <w:rFonts w:asciiTheme="majorEastAsia" w:eastAsiaTheme="majorEastAsia" w:hAnsiTheme="majorEastAsia"/>
        </w:rPr>
        <w:sym w:font="Symbol" w:char="F0E3"/>
      </w:r>
      <w:r w:rsidRPr="009C33F2">
        <w:rPr>
          <w:rFonts w:asciiTheme="majorEastAsia" w:eastAsiaTheme="majorEastAsia" w:hAnsiTheme="majorEastAsia"/>
        </w:rPr>
        <w:t xml:space="preserve"> 201</w:t>
      </w:r>
      <w:r w:rsidR="000D1F3C" w:rsidRPr="009C33F2">
        <w:rPr>
          <w:rFonts w:asciiTheme="majorEastAsia" w:eastAsiaTheme="majorEastAsia" w:hAnsiTheme="majorEastAsia"/>
        </w:rPr>
        <w:t>8</w:t>
      </w:r>
      <w:r w:rsidRPr="009C33F2">
        <w:rPr>
          <w:rFonts w:asciiTheme="majorEastAsia" w:eastAsiaTheme="majorEastAsia" w:hAnsiTheme="majorEastAsia"/>
        </w:rPr>
        <w:t xml:space="preserve"> DHC, Inc.</w:t>
      </w:r>
      <w:bookmarkEnd w:id="1"/>
      <w:r w:rsidRPr="009C33F2">
        <w:rPr>
          <w:rFonts w:asciiTheme="majorEastAsia" w:eastAsiaTheme="majorEastAsia" w:hAnsiTheme="majorEastAsia"/>
        </w:rPr>
        <w:t xml:space="preserve"> All rights reserved.</w:t>
      </w:r>
    </w:p>
    <w:p w14:paraId="05131DC8" w14:textId="77777777" w:rsidR="002C213E" w:rsidRPr="009C33F2" w:rsidRDefault="002C213E" w:rsidP="002C213E">
      <w:pPr>
        <w:jc w:val="center"/>
        <w:rPr>
          <w:rFonts w:asciiTheme="majorEastAsia" w:eastAsiaTheme="majorEastAsia" w:hAnsiTheme="majorEastAsia"/>
        </w:rPr>
      </w:pPr>
      <w:r w:rsidRPr="009C33F2">
        <w:rPr>
          <w:rFonts w:asciiTheme="majorEastAsia" w:eastAsiaTheme="majorEastAsia" w:hAnsiTheme="majorEastAsia" w:hint="eastAsia"/>
        </w:rPr>
        <w:t>请不要给第三方传阅</w:t>
      </w:r>
    </w:p>
    <w:p w14:paraId="496A4624" w14:textId="77777777" w:rsidR="002C213E" w:rsidRPr="009C33F2" w:rsidRDefault="002C213E" w:rsidP="002C213E">
      <w:pPr>
        <w:pageBreakBefore/>
        <w:ind w:firstLine="482"/>
        <w:jc w:val="center"/>
        <w:rPr>
          <w:rFonts w:asciiTheme="majorEastAsia" w:eastAsiaTheme="majorEastAsia" w:hAnsiTheme="majorEastAsia"/>
          <w:b/>
        </w:rPr>
      </w:pPr>
      <w:r w:rsidRPr="009C33F2">
        <w:rPr>
          <w:rFonts w:asciiTheme="majorEastAsia" w:eastAsiaTheme="majorEastAsia" w:hAnsiTheme="majorEastAsia" w:hint="eastAsia"/>
          <w:b/>
        </w:rPr>
        <w:lastRenderedPageBreak/>
        <w:t>版本历史</w:t>
      </w:r>
    </w:p>
    <w:tbl>
      <w:tblPr>
        <w:tblW w:w="8789" w:type="dxa"/>
        <w:tblInd w:w="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60" w:firstRow="1" w:lastRow="1" w:firstColumn="0" w:lastColumn="0" w:noHBand="0" w:noVBand="0"/>
      </w:tblPr>
      <w:tblGrid>
        <w:gridCol w:w="1418"/>
        <w:gridCol w:w="1275"/>
        <w:gridCol w:w="1134"/>
        <w:gridCol w:w="1843"/>
        <w:gridCol w:w="3119"/>
      </w:tblGrid>
      <w:tr w:rsidR="002C213E" w:rsidRPr="009C33F2" w14:paraId="66B4A584" w14:textId="77777777" w:rsidTr="00BD03F4">
        <w:trPr>
          <w:trHeight w:val="390"/>
        </w:trPr>
        <w:tc>
          <w:tcPr>
            <w:tcW w:w="1418" w:type="dxa"/>
            <w:shd w:val="solid" w:color="33CCCC" w:fill="auto"/>
            <w:vAlign w:val="center"/>
          </w:tcPr>
          <w:p w14:paraId="0D11ADAB" w14:textId="77777777" w:rsidR="002C213E" w:rsidRPr="009C33F2" w:rsidRDefault="002C213E" w:rsidP="00BD03F4">
            <w:pPr>
              <w:jc w:val="center"/>
              <w:rPr>
                <w:rFonts w:asciiTheme="majorEastAsia" w:eastAsiaTheme="majorEastAsia" w:hAnsiTheme="majorEastAsia"/>
                <w:szCs w:val="21"/>
              </w:rPr>
            </w:pPr>
            <w:r w:rsidRPr="009C33F2">
              <w:rPr>
                <w:rFonts w:asciiTheme="majorEastAsia" w:eastAsiaTheme="majorEastAsia" w:hAnsiTheme="majorEastAsia" w:hint="eastAsia"/>
                <w:szCs w:val="21"/>
              </w:rPr>
              <w:t>版本/状态</w:t>
            </w:r>
          </w:p>
        </w:tc>
        <w:tc>
          <w:tcPr>
            <w:tcW w:w="1275" w:type="dxa"/>
            <w:shd w:val="solid" w:color="33CCCC" w:fill="auto"/>
            <w:vAlign w:val="center"/>
          </w:tcPr>
          <w:p w14:paraId="7A4043BF" w14:textId="77777777" w:rsidR="002C213E" w:rsidRPr="009C33F2" w:rsidRDefault="002C213E" w:rsidP="00BD03F4">
            <w:pPr>
              <w:jc w:val="center"/>
              <w:rPr>
                <w:rFonts w:asciiTheme="majorEastAsia" w:eastAsiaTheme="majorEastAsia" w:hAnsiTheme="majorEastAsia"/>
                <w:szCs w:val="21"/>
              </w:rPr>
            </w:pPr>
            <w:r w:rsidRPr="009C33F2">
              <w:rPr>
                <w:rFonts w:asciiTheme="majorEastAsia" w:eastAsiaTheme="majorEastAsia" w:hAnsiTheme="majorEastAsia" w:hint="eastAsia"/>
                <w:szCs w:val="21"/>
              </w:rPr>
              <w:t>作者</w:t>
            </w:r>
          </w:p>
        </w:tc>
        <w:tc>
          <w:tcPr>
            <w:tcW w:w="1134" w:type="dxa"/>
            <w:shd w:val="solid" w:color="33CCCC" w:fill="auto"/>
            <w:vAlign w:val="center"/>
          </w:tcPr>
          <w:p w14:paraId="0E73F34C" w14:textId="77777777" w:rsidR="002C213E" w:rsidRPr="009C33F2" w:rsidRDefault="002C213E" w:rsidP="00BD03F4">
            <w:pPr>
              <w:jc w:val="center"/>
              <w:rPr>
                <w:rFonts w:asciiTheme="majorEastAsia" w:eastAsiaTheme="majorEastAsia" w:hAnsiTheme="majorEastAsia"/>
                <w:szCs w:val="21"/>
              </w:rPr>
            </w:pPr>
            <w:r w:rsidRPr="009C33F2">
              <w:rPr>
                <w:rFonts w:asciiTheme="majorEastAsia" w:eastAsiaTheme="majorEastAsia" w:hAnsiTheme="majorEastAsia" w:hint="eastAsia"/>
                <w:szCs w:val="21"/>
              </w:rPr>
              <w:t>参与者</w:t>
            </w:r>
          </w:p>
        </w:tc>
        <w:tc>
          <w:tcPr>
            <w:tcW w:w="1843" w:type="dxa"/>
            <w:shd w:val="solid" w:color="33CCCC" w:fill="auto"/>
            <w:vAlign w:val="center"/>
          </w:tcPr>
          <w:p w14:paraId="1149564C" w14:textId="77777777" w:rsidR="002C213E" w:rsidRPr="009C33F2" w:rsidRDefault="002C213E" w:rsidP="00BD03F4">
            <w:pPr>
              <w:ind w:firstLine="420"/>
              <w:jc w:val="center"/>
              <w:rPr>
                <w:rFonts w:asciiTheme="majorEastAsia" w:eastAsiaTheme="majorEastAsia" w:hAnsiTheme="majorEastAsia"/>
                <w:szCs w:val="21"/>
              </w:rPr>
            </w:pPr>
            <w:r w:rsidRPr="009C33F2">
              <w:rPr>
                <w:rFonts w:asciiTheme="majorEastAsia" w:eastAsiaTheme="majorEastAsia" w:hAnsiTheme="majorEastAsia" w:hint="eastAsia"/>
                <w:szCs w:val="21"/>
              </w:rPr>
              <w:t>起止日期</w:t>
            </w:r>
          </w:p>
        </w:tc>
        <w:tc>
          <w:tcPr>
            <w:tcW w:w="3119" w:type="dxa"/>
            <w:shd w:val="solid" w:color="33CCCC" w:fill="auto"/>
            <w:vAlign w:val="center"/>
          </w:tcPr>
          <w:p w14:paraId="4580511D" w14:textId="77777777" w:rsidR="002C213E" w:rsidRPr="009C33F2" w:rsidRDefault="002C213E" w:rsidP="00BD03F4">
            <w:pPr>
              <w:ind w:firstLine="420"/>
              <w:jc w:val="center"/>
              <w:rPr>
                <w:rFonts w:asciiTheme="majorEastAsia" w:eastAsiaTheme="majorEastAsia" w:hAnsiTheme="majorEastAsia"/>
                <w:szCs w:val="21"/>
              </w:rPr>
            </w:pPr>
            <w:r w:rsidRPr="009C33F2">
              <w:rPr>
                <w:rFonts w:asciiTheme="majorEastAsia" w:eastAsiaTheme="majorEastAsia" w:hAnsiTheme="majorEastAsia" w:hint="eastAsia"/>
                <w:szCs w:val="21"/>
              </w:rPr>
              <w:t>备注</w:t>
            </w:r>
          </w:p>
        </w:tc>
      </w:tr>
      <w:tr w:rsidR="002C213E" w:rsidRPr="009C33F2" w14:paraId="0B06F912" w14:textId="77777777" w:rsidTr="00BD03F4">
        <w:trPr>
          <w:trHeight w:val="390"/>
        </w:trPr>
        <w:tc>
          <w:tcPr>
            <w:tcW w:w="1418" w:type="dxa"/>
            <w:shd w:val="clear" w:color="auto" w:fill="auto"/>
          </w:tcPr>
          <w:p w14:paraId="3B3EACF1" w14:textId="77777777" w:rsidR="002C213E" w:rsidRPr="009C33F2" w:rsidRDefault="002C213E" w:rsidP="000D1F3C">
            <w:pPr>
              <w:jc w:val="left"/>
              <w:rPr>
                <w:rFonts w:asciiTheme="majorEastAsia" w:eastAsiaTheme="majorEastAsia" w:hAnsiTheme="majorEastAsia"/>
                <w:szCs w:val="21"/>
              </w:rPr>
            </w:pPr>
            <w:r w:rsidRPr="009C33F2">
              <w:rPr>
                <w:rFonts w:asciiTheme="majorEastAsia" w:eastAsiaTheme="majorEastAsia" w:hAnsiTheme="majorEastAsia"/>
                <w:szCs w:val="21"/>
              </w:rPr>
              <w:t>V1.0</w:t>
            </w:r>
            <w:r w:rsidRPr="009C33F2">
              <w:rPr>
                <w:rFonts w:asciiTheme="majorEastAsia" w:eastAsiaTheme="majorEastAsia" w:hAnsiTheme="majorEastAsia" w:hint="eastAsia"/>
                <w:szCs w:val="21"/>
              </w:rPr>
              <w:t>0</w:t>
            </w:r>
          </w:p>
        </w:tc>
        <w:tc>
          <w:tcPr>
            <w:tcW w:w="1275" w:type="dxa"/>
            <w:shd w:val="clear" w:color="auto" w:fill="auto"/>
          </w:tcPr>
          <w:p w14:paraId="6E7D7A48" w14:textId="77777777" w:rsidR="002C213E" w:rsidRPr="009C33F2" w:rsidRDefault="002C213E" w:rsidP="00BD03F4">
            <w:pPr>
              <w:jc w:val="left"/>
              <w:rPr>
                <w:rFonts w:asciiTheme="majorEastAsia" w:eastAsiaTheme="majorEastAsia" w:hAnsiTheme="majorEastAsia"/>
                <w:szCs w:val="21"/>
              </w:rPr>
            </w:pPr>
            <w:r w:rsidRPr="009C33F2">
              <w:rPr>
                <w:rFonts w:asciiTheme="majorEastAsia" w:eastAsiaTheme="majorEastAsia" w:hAnsiTheme="majorEastAsia" w:hint="eastAsia"/>
                <w:szCs w:val="21"/>
              </w:rPr>
              <w:t>秘川</w:t>
            </w:r>
          </w:p>
        </w:tc>
        <w:tc>
          <w:tcPr>
            <w:tcW w:w="1134" w:type="dxa"/>
            <w:shd w:val="clear" w:color="auto" w:fill="auto"/>
          </w:tcPr>
          <w:p w14:paraId="5EC9091A" w14:textId="77777777" w:rsidR="002C213E" w:rsidRPr="009C33F2" w:rsidRDefault="002C213E" w:rsidP="00BD03F4">
            <w:pPr>
              <w:ind w:firstLine="420"/>
              <w:jc w:val="left"/>
              <w:rPr>
                <w:rFonts w:asciiTheme="majorEastAsia" w:eastAsiaTheme="majorEastAsia" w:hAnsiTheme="majorEastAsia"/>
                <w:szCs w:val="21"/>
              </w:rPr>
            </w:pPr>
            <w:r w:rsidRPr="009C33F2">
              <w:rPr>
                <w:rFonts w:asciiTheme="majorEastAsia" w:eastAsiaTheme="majorEastAsia" w:hAnsiTheme="majorEastAsia"/>
                <w:szCs w:val="21"/>
              </w:rPr>
              <w:t>/</w:t>
            </w:r>
          </w:p>
        </w:tc>
        <w:tc>
          <w:tcPr>
            <w:tcW w:w="1843" w:type="dxa"/>
            <w:shd w:val="clear" w:color="auto" w:fill="auto"/>
          </w:tcPr>
          <w:p w14:paraId="616F087B" w14:textId="77777777" w:rsidR="002C213E" w:rsidRPr="009C33F2" w:rsidRDefault="002C213E" w:rsidP="00BD03F4">
            <w:pPr>
              <w:ind w:firstLine="420"/>
              <w:jc w:val="left"/>
              <w:rPr>
                <w:rFonts w:asciiTheme="majorEastAsia" w:eastAsiaTheme="majorEastAsia" w:hAnsiTheme="majorEastAsia"/>
                <w:szCs w:val="21"/>
              </w:rPr>
            </w:pPr>
          </w:p>
        </w:tc>
        <w:tc>
          <w:tcPr>
            <w:tcW w:w="3119" w:type="dxa"/>
            <w:shd w:val="clear" w:color="auto" w:fill="auto"/>
          </w:tcPr>
          <w:p w14:paraId="7BA52EF2" w14:textId="77777777" w:rsidR="002C213E" w:rsidRPr="009C33F2" w:rsidRDefault="002C213E" w:rsidP="00BD03F4">
            <w:pPr>
              <w:ind w:firstLine="420"/>
              <w:jc w:val="left"/>
              <w:rPr>
                <w:rFonts w:asciiTheme="majorEastAsia" w:eastAsiaTheme="majorEastAsia" w:hAnsiTheme="majorEastAsia"/>
                <w:szCs w:val="21"/>
              </w:rPr>
            </w:pPr>
            <w:r w:rsidRPr="009C33F2">
              <w:rPr>
                <w:rFonts w:asciiTheme="majorEastAsia" w:eastAsiaTheme="majorEastAsia" w:hAnsiTheme="majorEastAsia" w:hint="eastAsia"/>
                <w:szCs w:val="21"/>
              </w:rPr>
              <w:t>草拟</w:t>
            </w:r>
          </w:p>
        </w:tc>
      </w:tr>
      <w:tr w:rsidR="002C213E" w:rsidRPr="009C33F2" w14:paraId="519395EB" w14:textId="77777777" w:rsidTr="00BD03F4">
        <w:trPr>
          <w:trHeight w:val="390"/>
        </w:trPr>
        <w:tc>
          <w:tcPr>
            <w:tcW w:w="1418" w:type="dxa"/>
            <w:shd w:val="clear" w:color="auto" w:fill="auto"/>
          </w:tcPr>
          <w:p w14:paraId="258DE475" w14:textId="77777777" w:rsidR="002C213E" w:rsidRPr="009C33F2" w:rsidRDefault="00300A7B" w:rsidP="000D1F3C">
            <w:pPr>
              <w:jc w:val="left"/>
              <w:rPr>
                <w:rFonts w:asciiTheme="majorEastAsia" w:eastAsiaTheme="majorEastAsia" w:hAnsiTheme="majorEastAsia"/>
                <w:szCs w:val="21"/>
              </w:rPr>
            </w:pPr>
            <w:r w:rsidRPr="009C33F2">
              <w:rPr>
                <w:rFonts w:asciiTheme="majorEastAsia" w:eastAsiaTheme="majorEastAsia" w:hAnsiTheme="majorEastAsia"/>
                <w:szCs w:val="21"/>
              </w:rPr>
              <w:t>V</w:t>
            </w:r>
            <w:r w:rsidRPr="009C33F2">
              <w:rPr>
                <w:rFonts w:asciiTheme="majorEastAsia" w:eastAsiaTheme="majorEastAsia" w:hAnsiTheme="majorEastAsia" w:hint="eastAsia"/>
                <w:szCs w:val="21"/>
              </w:rPr>
              <w:t>2</w:t>
            </w:r>
            <w:r w:rsidRPr="009C33F2">
              <w:rPr>
                <w:rFonts w:asciiTheme="majorEastAsia" w:eastAsiaTheme="majorEastAsia" w:hAnsiTheme="majorEastAsia"/>
                <w:szCs w:val="21"/>
              </w:rPr>
              <w:t>.0</w:t>
            </w:r>
            <w:r w:rsidRPr="009C33F2">
              <w:rPr>
                <w:rFonts w:asciiTheme="majorEastAsia" w:eastAsiaTheme="majorEastAsia" w:hAnsiTheme="majorEastAsia" w:hint="eastAsia"/>
                <w:szCs w:val="21"/>
              </w:rPr>
              <w:t>0</w:t>
            </w:r>
          </w:p>
        </w:tc>
        <w:tc>
          <w:tcPr>
            <w:tcW w:w="1275" w:type="dxa"/>
            <w:shd w:val="clear" w:color="auto" w:fill="auto"/>
          </w:tcPr>
          <w:p w14:paraId="4F8229D4" w14:textId="77777777" w:rsidR="002C213E" w:rsidRPr="009C33F2" w:rsidRDefault="00300A7B" w:rsidP="00BD03F4">
            <w:pPr>
              <w:rPr>
                <w:rFonts w:asciiTheme="majorEastAsia" w:eastAsiaTheme="majorEastAsia" w:hAnsiTheme="majorEastAsia"/>
              </w:rPr>
            </w:pPr>
            <w:r w:rsidRPr="009C33F2">
              <w:rPr>
                <w:rFonts w:asciiTheme="majorEastAsia" w:eastAsiaTheme="majorEastAsia" w:hAnsiTheme="majorEastAsia" w:hint="eastAsia"/>
              </w:rPr>
              <w:t>马永华</w:t>
            </w:r>
          </w:p>
        </w:tc>
        <w:tc>
          <w:tcPr>
            <w:tcW w:w="1134" w:type="dxa"/>
            <w:shd w:val="clear" w:color="auto" w:fill="auto"/>
          </w:tcPr>
          <w:p w14:paraId="4F8B953D" w14:textId="77777777" w:rsidR="002C213E" w:rsidRPr="009C33F2" w:rsidRDefault="00300A7B" w:rsidP="00BD03F4">
            <w:pPr>
              <w:ind w:firstLine="420"/>
              <w:rPr>
                <w:rFonts w:asciiTheme="majorEastAsia" w:eastAsiaTheme="majorEastAsia" w:hAnsiTheme="majorEastAsia"/>
              </w:rPr>
            </w:pPr>
            <w:r w:rsidRPr="009C33F2">
              <w:rPr>
                <w:rFonts w:asciiTheme="majorEastAsia" w:eastAsiaTheme="majorEastAsia" w:hAnsiTheme="majorEastAsia" w:hint="eastAsia"/>
              </w:rPr>
              <w:t>/</w:t>
            </w:r>
          </w:p>
        </w:tc>
        <w:tc>
          <w:tcPr>
            <w:tcW w:w="1843" w:type="dxa"/>
            <w:shd w:val="clear" w:color="auto" w:fill="auto"/>
          </w:tcPr>
          <w:p w14:paraId="38E91C3A" w14:textId="77777777" w:rsidR="002C213E" w:rsidRPr="009C33F2" w:rsidRDefault="002C213E" w:rsidP="00BD03F4">
            <w:pPr>
              <w:rPr>
                <w:rFonts w:asciiTheme="majorEastAsia" w:eastAsiaTheme="majorEastAsia" w:hAnsiTheme="majorEastAsia"/>
              </w:rPr>
            </w:pPr>
          </w:p>
        </w:tc>
        <w:tc>
          <w:tcPr>
            <w:tcW w:w="3119" w:type="dxa"/>
            <w:shd w:val="clear" w:color="auto" w:fill="auto"/>
          </w:tcPr>
          <w:p w14:paraId="61ECB975" w14:textId="77777777" w:rsidR="002C213E" w:rsidRPr="009C33F2" w:rsidRDefault="002C213E" w:rsidP="00BD03F4">
            <w:pPr>
              <w:ind w:firstLine="420"/>
              <w:rPr>
                <w:rFonts w:asciiTheme="majorEastAsia" w:eastAsiaTheme="majorEastAsia" w:hAnsiTheme="majorEastAsia"/>
              </w:rPr>
            </w:pPr>
          </w:p>
        </w:tc>
      </w:tr>
      <w:tr w:rsidR="002C213E" w:rsidRPr="009C33F2" w14:paraId="2C620CFB" w14:textId="77777777" w:rsidTr="00BD03F4">
        <w:trPr>
          <w:trHeight w:val="390"/>
        </w:trPr>
        <w:tc>
          <w:tcPr>
            <w:tcW w:w="1418" w:type="dxa"/>
            <w:shd w:val="clear" w:color="auto" w:fill="auto"/>
          </w:tcPr>
          <w:p w14:paraId="25EB3F1A" w14:textId="77777777" w:rsidR="002C213E" w:rsidRPr="009C33F2" w:rsidRDefault="00D819BA" w:rsidP="000D1F3C">
            <w:pPr>
              <w:rPr>
                <w:rFonts w:asciiTheme="majorEastAsia" w:eastAsiaTheme="majorEastAsia" w:hAnsiTheme="majorEastAsia"/>
              </w:rPr>
            </w:pPr>
            <w:r w:rsidRPr="009C33F2">
              <w:rPr>
                <w:rFonts w:asciiTheme="majorEastAsia" w:eastAsiaTheme="majorEastAsia" w:hAnsiTheme="majorEastAsia"/>
                <w:szCs w:val="21"/>
              </w:rPr>
              <w:t>V</w:t>
            </w:r>
            <w:r w:rsidRPr="009C33F2">
              <w:rPr>
                <w:rFonts w:asciiTheme="majorEastAsia" w:eastAsiaTheme="majorEastAsia" w:hAnsiTheme="majorEastAsia" w:hint="eastAsia"/>
                <w:szCs w:val="21"/>
              </w:rPr>
              <w:t>3</w:t>
            </w:r>
            <w:r w:rsidRPr="009C33F2">
              <w:rPr>
                <w:rFonts w:asciiTheme="majorEastAsia" w:eastAsiaTheme="majorEastAsia" w:hAnsiTheme="majorEastAsia"/>
                <w:szCs w:val="21"/>
              </w:rPr>
              <w:t>.0</w:t>
            </w:r>
            <w:r w:rsidRPr="009C33F2">
              <w:rPr>
                <w:rFonts w:asciiTheme="majorEastAsia" w:eastAsiaTheme="majorEastAsia" w:hAnsiTheme="majorEastAsia" w:hint="eastAsia"/>
                <w:szCs w:val="21"/>
              </w:rPr>
              <w:t>0</w:t>
            </w:r>
          </w:p>
        </w:tc>
        <w:tc>
          <w:tcPr>
            <w:tcW w:w="1275" w:type="dxa"/>
            <w:shd w:val="clear" w:color="auto" w:fill="auto"/>
          </w:tcPr>
          <w:p w14:paraId="4CE07D0B" w14:textId="336E2FC8" w:rsidR="002C213E" w:rsidRPr="009C33F2" w:rsidRDefault="00D819BA" w:rsidP="007B2CA5">
            <w:pPr>
              <w:rPr>
                <w:rFonts w:asciiTheme="majorEastAsia" w:eastAsiaTheme="majorEastAsia" w:hAnsiTheme="majorEastAsia"/>
              </w:rPr>
            </w:pPr>
            <w:r w:rsidRPr="009C33F2">
              <w:rPr>
                <w:rFonts w:asciiTheme="majorEastAsia" w:eastAsiaTheme="majorEastAsia" w:hAnsiTheme="majorEastAsia" w:hint="eastAsia"/>
              </w:rPr>
              <w:t>马永华</w:t>
            </w:r>
          </w:p>
        </w:tc>
        <w:tc>
          <w:tcPr>
            <w:tcW w:w="1134" w:type="dxa"/>
            <w:shd w:val="clear" w:color="auto" w:fill="auto"/>
          </w:tcPr>
          <w:p w14:paraId="5B29FC77"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74C74987" w14:textId="7571C5DA"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1C5CBA41" w14:textId="11D36260" w:rsidR="002C213E" w:rsidRPr="009C33F2" w:rsidRDefault="002C213E" w:rsidP="00D746DF">
            <w:pPr>
              <w:rPr>
                <w:rFonts w:asciiTheme="majorEastAsia" w:eastAsiaTheme="majorEastAsia" w:hAnsiTheme="majorEastAsia"/>
              </w:rPr>
            </w:pPr>
          </w:p>
        </w:tc>
      </w:tr>
      <w:tr w:rsidR="00D746DF" w:rsidRPr="009C33F2" w14:paraId="098E19E2" w14:textId="77777777" w:rsidTr="00BD03F4">
        <w:trPr>
          <w:trHeight w:val="390"/>
        </w:trPr>
        <w:tc>
          <w:tcPr>
            <w:tcW w:w="1418" w:type="dxa"/>
            <w:shd w:val="clear" w:color="auto" w:fill="auto"/>
          </w:tcPr>
          <w:p w14:paraId="4898C9F5" w14:textId="53E4F63B" w:rsidR="00D746DF" w:rsidRPr="009C33F2" w:rsidRDefault="00D746DF" w:rsidP="000D1F3C">
            <w:pPr>
              <w:rPr>
                <w:rFonts w:asciiTheme="majorEastAsia" w:eastAsiaTheme="majorEastAsia" w:hAnsiTheme="majorEastAsia"/>
              </w:rPr>
            </w:pPr>
            <w:r w:rsidRPr="009C33F2">
              <w:rPr>
                <w:rFonts w:asciiTheme="majorEastAsia" w:eastAsiaTheme="majorEastAsia" w:hAnsiTheme="majorEastAsia" w:hint="eastAsia"/>
              </w:rPr>
              <w:t>V</w:t>
            </w:r>
            <w:r w:rsidR="000D1F3C" w:rsidRPr="009C33F2">
              <w:rPr>
                <w:rFonts w:asciiTheme="majorEastAsia" w:eastAsiaTheme="majorEastAsia" w:hAnsiTheme="majorEastAsia"/>
              </w:rPr>
              <w:t>4</w:t>
            </w:r>
            <w:r w:rsidRPr="009C33F2">
              <w:rPr>
                <w:rFonts w:asciiTheme="majorEastAsia" w:eastAsiaTheme="majorEastAsia" w:hAnsiTheme="majorEastAsia" w:hint="eastAsia"/>
              </w:rPr>
              <w:t>.</w:t>
            </w:r>
            <w:r w:rsidRPr="009C33F2">
              <w:rPr>
                <w:rFonts w:asciiTheme="majorEastAsia" w:eastAsiaTheme="majorEastAsia" w:hAnsiTheme="majorEastAsia"/>
              </w:rPr>
              <w:t>0</w:t>
            </w:r>
            <w:r w:rsidR="000D1F3C" w:rsidRPr="009C33F2">
              <w:rPr>
                <w:rFonts w:asciiTheme="majorEastAsia" w:eastAsiaTheme="majorEastAsia" w:hAnsiTheme="majorEastAsia"/>
              </w:rPr>
              <w:t>0</w:t>
            </w:r>
          </w:p>
        </w:tc>
        <w:tc>
          <w:tcPr>
            <w:tcW w:w="1275" w:type="dxa"/>
            <w:shd w:val="clear" w:color="auto" w:fill="auto"/>
          </w:tcPr>
          <w:p w14:paraId="28888E80" w14:textId="628C6A3A" w:rsidR="00D746DF" w:rsidRPr="009C33F2" w:rsidRDefault="00D746DF" w:rsidP="000D1F3C">
            <w:pPr>
              <w:rPr>
                <w:rFonts w:asciiTheme="majorEastAsia" w:eastAsiaTheme="majorEastAsia" w:hAnsiTheme="majorEastAsia"/>
              </w:rPr>
            </w:pPr>
            <w:r w:rsidRPr="009C33F2">
              <w:rPr>
                <w:rFonts w:asciiTheme="majorEastAsia" w:eastAsiaTheme="majorEastAsia" w:hAnsiTheme="majorEastAsia" w:hint="eastAsia"/>
              </w:rPr>
              <w:t>马永华</w:t>
            </w:r>
          </w:p>
        </w:tc>
        <w:tc>
          <w:tcPr>
            <w:tcW w:w="1134" w:type="dxa"/>
            <w:shd w:val="clear" w:color="auto" w:fill="auto"/>
          </w:tcPr>
          <w:p w14:paraId="19CF9DD1" w14:textId="77777777" w:rsidR="00D746DF" w:rsidRPr="009C33F2" w:rsidRDefault="00D746DF" w:rsidP="00D746DF">
            <w:pPr>
              <w:jc w:val="center"/>
              <w:rPr>
                <w:rFonts w:asciiTheme="majorEastAsia" w:eastAsiaTheme="majorEastAsia" w:hAnsiTheme="majorEastAsia"/>
              </w:rPr>
            </w:pPr>
          </w:p>
        </w:tc>
        <w:tc>
          <w:tcPr>
            <w:tcW w:w="1843" w:type="dxa"/>
            <w:shd w:val="clear" w:color="auto" w:fill="auto"/>
          </w:tcPr>
          <w:p w14:paraId="4CE6222F" w14:textId="3354AD72" w:rsidR="00D746DF" w:rsidRPr="009C33F2" w:rsidRDefault="00D746DF" w:rsidP="000D1F3C">
            <w:pPr>
              <w:jc w:val="center"/>
              <w:rPr>
                <w:rFonts w:asciiTheme="majorEastAsia" w:eastAsiaTheme="majorEastAsia" w:hAnsiTheme="majorEastAsia"/>
              </w:rPr>
            </w:pPr>
            <w:r w:rsidRPr="009C33F2">
              <w:rPr>
                <w:rFonts w:asciiTheme="majorEastAsia" w:eastAsiaTheme="majorEastAsia" w:hAnsiTheme="majorEastAsia" w:hint="eastAsia"/>
              </w:rPr>
              <w:t>2018-</w:t>
            </w:r>
            <w:r w:rsidRPr="009C33F2">
              <w:rPr>
                <w:rFonts w:asciiTheme="majorEastAsia" w:eastAsiaTheme="majorEastAsia" w:hAnsiTheme="majorEastAsia"/>
              </w:rPr>
              <w:t>0</w:t>
            </w:r>
            <w:r w:rsidR="000D1F3C" w:rsidRPr="009C33F2">
              <w:rPr>
                <w:rFonts w:asciiTheme="majorEastAsia" w:eastAsiaTheme="majorEastAsia" w:hAnsiTheme="majorEastAsia"/>
              </w:rPr>
              <w:t>4</w:t>
            </w:r>
            <w:r w:rsidRPr="009C33F2">
              <w:rPr>
                <w:rFonts w:asciiTheme="majorEastAsia" w:eastAsiaTheme="majorEastAsia" w:hAnsiTheme="majorEastAsia" w:hint="eastAsia"/>
              </w:rPr>
              <w:t>-</w:t>
            </w:r>
            <w:r w:rsidR="000D1F3C" w:rsidRPr="009C33F2">
              <w:rPr>
                <w:rFonts w:asciiTheme="majorEastAsia" w:eastAsiaTheme="majorEastAsia" w:hAnsiTheme="majorEastAsia"/>
              </w:rPr>
              <w:t>08</w:t>
            </w:r>
          </w:p>
        </w:tc>
        <w:tc>
          <w:tcPr>
            <w:tcW w:w="3119" w:type="dxa"/>
            <w:shd w:val="clear" w:color="auto" w:fill="auto"/>
          </w:tcPr>
          <w:p w14:paraId="33BA34F3" w14:textId="0FC57F52" w:rsidR="00D746DF" w:rsidRPr="009C33F2" w:rsidRDefault="00D746DF" w:rsidP="00D746DF">
            <w:pPr>
              <w:rPr>
                <w:rFonts w:asciiTheme="majorEastAsia" w:eastAsiaTheme="majorEastAsia" w:hAnsiTheme="majorEastAsia"/>
              </w:rPr>
            </w:pPr>
            <w:r w:rsidRPr="009C33F2">
              <w:rPr>
                <w:rFonts w:asciiTheme="majorEastAsia" w:eastAsiaTheme="majorEastAsia" w:hAnsiTheme="majorEastAsia" w:hint="eastAsia"/>
              </w:rPr>
              <w:t>修改欠费管理不受控制科室</w:t>
            </w:r>
            <w:r w:rsidR="005A76CD" w:rsidRPr="009C33F2">
              <w:rPr>
                <w:rFonts w:asciiTheme="majorEastAsia" w:eastAsiaTheme="majorEastAsia" w:hAnsiTheme="majorEastAsia" w:hint="eastAsia"/>
              </w:rPr>
              <w:t>、</w:t>
            </w:r>
            <w:r w:rsidR="005A76CD" w:rsidRPr="009C33F2">
              <w:rPr>
                <w:rFonts w:asciiTheme="majorEastAsia" w:eastAsiaTheme="majorEastAsia" w:hAnsiTheme="majorEastAsia"/>
              </w:rPr>
              <w:br/>
            </w:r>
            <w:r w:rsidR="005A76CD" w:rsidRPr="009C33F2">
              <w:rPr>
                <w:rFonts w:asciiTheme="majorEastAsia" w:eastAsiaTheme="majorEastAsia" w:hAnsiTheme="majorEastAsia" w:hint="eastAsia"/>
              </w:rPr>
              <w:t>增加计费页签维护</w:t>
            </w:r>
            <w:r w:rsidR="000D1F3C" w:rsidRPr="009C33F2">
              <w:rPr>
                <w:rFonts w:asciiTheme="majorEastAsia" w:eastAsiaTheme="majorEastAsia" w:hAnsiTheme="majorEastAsia" w:hint="eastAsia"/>
              </w:rPr>
              <w:t>、最终结算不允许交押金</w:t>
            </w:r>
          </w:p>
        </w:tc>
      </w:tr>
      <w:tr w:rsidR="002C213E" w:rsidRPr="009C33F2" w14:paraId="5E09899C" w14:textId="77777777" w:rsidTr="00BD03F4">
        <w:trPr>
          <w:trHeight w:val="390"/>
        </w:trPr>
        <w:tc>
          <w:tcPr>
            <w:tcW w:w="1418" w:type="dxa"/>
            <w:shd w:val="clear" w:color="auto" w:fill="auto"/>
          </w:tcPr>
          <w:p w14:paraId="2B83B125"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762F9B33"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1B61EDAA"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16E7493C"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41F1384C" w14:textId="77777777" w:rsidR="002C213E" w:rsidRPr="009C33F2" w:rsidRDefault="002C213E" w:rsidP="00BD03F4">
            <w:pPr>
              <w:jc w:val="center"/>
              <w:rPr>
                <w:rFonts w:asciiTheme="majorEastAsia" w:eastAsiaTheme="majorEastAsia" w:hAnsiTheme="majorEastAsia"/>
              </w:rPr>
            </w:pPr>
          </w:p>
        </w:tc>
      </w:tr>
      <w:tr w:rsidR="002C213E" w:rsidRPr="009C33F2" w14:paraId="52AD4BDA" w14:textId="77777777" w:rsidTr="00BD03F4">
        <w:trPr>
          <w:trHeight w:val="390"/>
        </w:trPr>
        <w:tc>
          <w:tcPr>
            <w:tcW w:w="1418" w:type="dxa"/>
            <w:shd w:val="clear" w:color="auto" w:fill="auto"/>
          </w:tcPr>
          <w:p w14:paraId="2EF102E2"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6F087071"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31CE7ECF"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59E3AA6F"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0E0E38FF" w14:textId="77777777" w:rsidR="002C213E" w:rsidRPr="009C33F2" w:rsidRDefault="002C213E" w:rsidP="00BD03F4">
            <w:pPr>
              <w:jc w:val="center"/>
              <w:rPr>
                <w:rFonts w:asciiTheme="majorEastAsia" w:eastAsiaTheme="majorEastAsia" w:hAnsiTheme="majorEastAsia"/>
              </w:rPr>
            </w:pPr>
          </w:p>
        </w:tc>
      </w:tr>
      <w:tr w:rsidR="002C213E" w:rsidRPr="009C33F2" w14:paraId="7A10A127" w14:textId="77777777" w:rsidTr="00BD03F4">
        <w:trPr>
          <w:trHeight w:val="390"/>
        </w:trPr>
        <w:tc>
          <w:tcPr>
            <w:tcW w:w="1418" w:type="dxa"/>
            <w:shd w:val="clear" w:color="auto" w:fill="auto"/>
          </w:tcPr>
          <w:p w14:paraId="5D43D365"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0E11A46F"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5DDE886"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3D2E5158"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34F36FB1" w14:textId="77777777" w:rsidR="002C213E" w:rsidRPr="009C33F2" w:rsidRDefault="002C213E" w:rsidP="00BD03F4">
            <w:pPr>
              <w:jc w:val="center"/>
              <w:rPr>
                <w:rFonts w:asciiTheme="majorEastAsia" w:eastAsiaTheme="majorEastAsia" w:hAnsiTheme="majorEastAsia"/>
              </w:rPr>
            </w:pPr>
          </w:p>
        </w:tc>
      </w:tr>
      <w:tr w:rsidR="002C213E" w:rsidRPr="009C33F2" w14:paraId="06160AAD" w14:textId="77777777" w:rsidTr="00BD03F4">
        <w:trPr>
          <w:trHeight w:val="390"/>
        </w:trPr>
        <w:tc>
          <w:tcPr>
            <w:tcW w:w="1418" w:type="dxa"/>
            <w:shd w:val="clear" w:color="auto" w:fill="auto"/>
          </w:tcPr>
          <w:p w14:paraId="6B035CC9"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7B0B8287"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039B6A76"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7C4FD641"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1DDB6DF5" w14:textId="77777777" w:rsidR="002C213E" w:rsidRPr="009C33F2" w:rsidRDefault="002C213E" w:rsidP="00BD03F4">
            <w:pPr>
              <w:jc w:val="center"/>
              <w:rPr>
                <w:rFonts w:asciiTheme="majorEastAsia" w:eastAsiaTheme="majorEastAsia" w:hAnsiTheme="majorEastAsia"/>
              </w:rPr>
            </w:pPr>
          </w:p>
        </w:tc>
      </w:tr>
      <w:tr w:rsidR="002C213E" w:rsidRPr="009C33F2" w14:paraId="217C5E16" w14:textId="77777777" w:rsidTr="00BD03F4">
        <w:trPr>
          <w:trHeight w:val="390"/>
        </w:trPr>
        <w:tc>
          <w:tcPr>
            <w:tcW w:w="1418" w:type="dxa"/>
            <w:shd w:val="clear" w:color="auto" w:fill="auto"/>
          </w:tcPr>
          <w:p w14:paraId="16A44AF1"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37DBCCF4"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06527879"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24E4668B"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693E98E4" w14:textId="77777777" w:rsidR="002C213E" w:rsidRPr="009C33F2" w:rsidRDefault="002C213E" w:rsidP="00BD03F4">
            <w:pPr>
              <w:jc w:val="center"/>
              <w:rPr>
                <w:rFonts w:asciiTheme="majorEastAsia" w:eastAsiaTheme="majorEastAsia" w:hAnsiTheme="majorEastAsia"/>
              </w:rPr>
            </w:pPr>
          </w:p>
        </w:tc>
      </w:tr>
      <w:tr w:rsidR="002C213E" w:rsidRPr="009C33F2" w14:paraId="193DA9D6" w14:textId="77777777" w:rsidTr="00BD03F4">
        <w:trPr>
          <w:trHeight w:val="390"/>
        </w:trPr>
        <w:tc>
          <w:tcPr>
            <w:tcW w:w="1418" w:type="dxa"/>
            <w:shd w:val="clear" w:color="auto" w:fill="auto"/>
          </w:tcPr>
          <w:p w14:paraId="3B32441D"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126BE960"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0E4BD60"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7241D9DF"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63504395" w14:textId="77777777" w:rsidR="002C213E" w:rsidRPr="009C33F2" w:rsidRDefault="002C213E" w:rsidP="00BD03F4">
            <w:pPr>
              <w:jc w:val="center"/>
              <w:rPr>
                <w:rFonts w:asciiTheme="majorEastAsia" w:eastAsiaTheme="majorEastAsia" w:hAnsiTheme="majorEastAsia"/>
              </w:rPr>
            </w:pPr>
          </w:p>
        </w:tc>
      </w:tr>
      <w:tr w:rsidR="002C213E" w:rsidRPr="009C33F2" w14:paraId="62E420A8" w14:textId="77777777" w:rsidTr="00BD03F4">
        <w:trPr>
          <w:trHeight w:val="390"/>
        </w:trPr>
        <w:tc>
          <w:tcPr>
            <w:tcW w:w="1418" w:type="dxa"/>
            <w:shd w:val="clear" w:color="auto" w:fill="auto"/>
          </w:tcPr>
          <w:p w14:paraId="6DA93023"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0EA88DCD"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7354B847"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142E6E96"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54552E75" w14:textId="77777777" w:rsidR="002C213E" w:rsidRPr="009C33F2" w:rsidRDefault="002C213E" w:rsidP="00BD03F4">
            <w:pPr>
              <w:jc w:val="center"/>
              <w:rPr>
                <w:rFonts w:asciiTheme="majorEastAsia" w:eastAsiaTheme="majorEastAsia" w:hAnsiTheme="majorEastAsia"/>
              </w:rPr>
            </w:pPr>
          </w:p>
        </w:tc>
      </w:tr>
      <w:tr w:rsidR="002C213E" w:rsidRPr="009C33F2" w14:paraId="4B983A0F" w14:textId="77777777" w:rsidTr="00BD03F4">
        <w:trPr>
          <w:trHeight w:val="390"/>
        </w:trPr>
        <w:tc>
          <w:tcPr>
            <w:tcW w:w="1418" w:type="dxa"/>
            <w:shd w:val="clear" w:color="auto" w:fill="auto"/>
          </w:tcPr>
          <w:p w14:paraId="64C5CB49"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13148BD6"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16453BD4"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7914F87F"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348E2117" w14:textId="77777777" w:rsidR="002C213E" w:rsidRPr="009C33F2" w:rsidRDefault="002C213E" w:rsidP="00BD03F4">
            <w:pPr>
              <w:jc w:val="center"/>
              <w:rPr>
                <w:rFonts w:asciiTheme="majorEastAsia" w:eastAsiaTheme="majorEastAsia" w:hAnsiTheme="majorEastAsia"/>
              </w:rPr>
            </w:pPr>
          </w:p>
        </w:tc>
      </w:tr>
      <w:tr w:rsidR="002C213E" w:rsidRPr="009C33F2" w14:paraId="09C52EEF" w14:textId="77777777" w:rsidTr="00BD03F4">
        <w:trPr>
          <w:trHeight w:val="390"/>
        </w:trPr>
        <w:tc>
          <w:tcPr>
            <w:tcW w:w="1418" w:type="dxa"/>
            <w:shd w:val="clear" w:color="auto" w:fill="auto"/>
          </w:tcPr>
          <w:p w14:paraId="29F82EF6"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312E6138"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B54709E"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51713DFB"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0063A532" w14:textId="77777777" w:rsidR="002C213E" w:rsidRPr="009C33F2" w:rsidRDefault="002C213E" w:rsidP="00BD03F4">
            <w:pPr>
              <w:jc w:val="center"/>
              <w:rPr>
                <w:rFonts w:asciiTheme="majorEastAsia" w:eastAsiaTheme="majorEastAsia" w:hAnsiTheme="majorEastAsia"/>
              </w:rPr>
            </w:pPr>
          </w:p>
        </w:tc>
      </w:tr>
      <w:tr w:rsidR="002C213E" w:rsidRPr="009C33F2" w14:paraId="7E94E1A4" w14:textId="77777777" w:rsidTr="00BD03F4">
        <w:trPr>
          <w:trHeight w:val="390"/>
        </w:trPr>
        <w:tc>
          <w:tcPr>
            <w:tcW w:w="1418" w:type="dxa"/>
            <w:shd w:val="clear" w:color="auto" w:fill="auto"/>
          </w:tcPr>
          <w:p w14:paraId="6CA62A0A"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3DA7B816"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664DF54A"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57C7F4CB"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2D06F294" w14:textId="77777777" w:rsidR="002C213E" w:rsidRPr="009C33F2" w:rsidRDefault="002C213E" w:rsidP="00BD03F4">
            <w:pPr>
              <w:jc w:val="center"/>
              <w:rPr>
                <w:rFonts w:asciiTheme="majorEastAsia" w:eastAsiaTheme="majorEastAsia" w:hAnsiTheme="majorEastAsia"/>
              </w:rPr>
            </w:pPr>
          </w:p>
        </w:tc>
      </w:tr>
      <w:tr w:rsidR="002C213E" w:rsidRPr="009C33F2" w14:paraId="349086DA" w14:textId="77777777" w:rsidTr="00BD03F4">
        <w:trPr>
          <w:trHeight w:val="390"/>
        </w:trPr>
        <w:tc>
          <w:tcPr>
            <w:tcW w:w="1418" w:type="dxa"/>
            <w:shd w:val="clear" w:color="auto" w:fill="auto"/>
          </w:tcPr>
          <w:p w14:paraId="30A15487"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383493F0"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41C304F"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58762389"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473E1AA2" w14:textId="77777777" w:rsidR="002C213E" w:rsidRPr="009C33F2" w:rsidRDefault="002C213E" w:rsidP="00BD03F4">
            <w:pPr>
              <w:jc w:val="center"/>
              <w:rPr>
                <w:rFonts w:asciiTheme="majorEastAsia" w:eastAsiaTheme="majorEastAsia" w:hAnsiTheme="majorEastAsia"/>
              </w:rPr>
            </w:pPr>
          </w:p>
        </w:tc>
      </w:tr>
      <w:tr w:rsidR="002C213E" w:rsidRPr="009C33F2" w14:paraId="104A7300" w14:textId="77777777" w:rsidTr="00BD03F4">
        <w:trPr>
          <w:trHeight w:val="390"/>
        </w:trPr>
        <w:tc>
          <w:tcPr>
            <w:tcW w:w="1418" w:type="dxa"/>
            <w:shd w:val="clear" w:color="auto" w:fill="auto"/>
          </w:tcPr>
          <w:p w14:paraId="27923668"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2F3E0C20"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7A63E104"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64BC5BE6"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291E73BA" w14:textId="77777777" w:rsidR="002C213E" w:rsidRPr="009C33F2" w:rsidRDefault="002C213E" w:rsidP="00BD03F4">
            <w:pPr>
              <w:jc w:val="center"/>
              <w:rPr>
                <w:rFonts w:asciiTheme="majorEastAsia" w:eastAsiaTheme="majorEastAsia" w:hAnsiTheme="majorEastAsia"/>
              </w:rPr>
            </w:pPr>
          </w:p>
        </w:tc>
      </w:tr>
      <w:tr w:rsidR="002C213E" w:rsidRPr="009C33F2" w14:paraId="1E7986DB" w14:textId="77777777" w:rsidTr="00BD03F4">
        <w:trPr>
          <w:trHeight w:val="390"/>
        </w:trPr>
        <w:tc>
          <w:tcPr>
            <w:tcW w:w="1418" w:type="dxa"/>
            <w:shd w:val="clear" w:color="auto" w:fill="auto"/>
          </w:tcPr>
          <w:p w14:paraId="132A84F8"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613BD9E3"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022B15B"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5DFACC5E"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797F29F5" w14:textId="77777777" w:rsidR="002C213E" w:rsidRPr="009C33F2" w:rsidRDefault="002C213E" w:rsidP="00BD03F4">
            <w:pPr>
              <w:jc w:val="center"/>
              <w:rPr>
                <w:rFonts w:asciiTheme="majorEastAsia" w:eastAsiaTheme="majorEastAsia" w:hAnsiTheme="majorEastAsia"/>
              </w:rPr>
            </w:pPr>
          </w:p>
        </w:tc>
      </w:tr>
      <w:tr w:rsidR="002C213E" w:rsidRPr="009C33F2" w14:paraId="62D9F336" w14:textId="77777777" w:rsidTr="00BD03F4">
        <w:trPr>
          <w:trHeight w:val="390"/>
        </w:trPr>
        <w:tc>
          <w:tcPr>
            <w:tcW w:w="1418" w:type="dxa"/>
            <w:shd w:val="clear" w:color="auto" w:fill="auto"/>
          </w:tcPr>
          <w:p w14:paraId="373733EF"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5BD03063"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5CDD3AA0"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2E1F0536"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7717B078" w14:textId="77777777" w:rsidR="002C213E" w:rsidRPr="009C33F2" w:rsidRDefault="002C213E" w:rsidP="00BD03F4">
            <w:pPr>
              <w:jc w:val="center"/>
              <w:rPr>
                <w:rFonts w:asciiTheme="majorEastAsia" w:eastAsiaTheme="majorEastAsia" w:hAnsiTheme="majorEastAsia"/>
              </w:rPr>
            </w:pPr>
          </w:p>
        </w:tc>
      </w:tr>
      <w:tr w:rsidR="002C213E" w:rsidRPr="009C33F2" w14:paraId="1D7FA446" w14:textId="77777777" w:rsidTr="00BD03F4">
        <w:trPr>
          <w:trHeight w:val="390"/>
        </w:trPr>
        <w:tc>
          <w:tcPr>
            <w:tcW w:w="1418" w:type="dxa"/>
            <w:shd w:val="clear" w:color="auto" w:fill="auto"/>
          </w:tcPr>
          <w:p w14:paraId="5E545620"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6478FEF6"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10DA0E71"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1868CE2F"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07BA9F58" w14:textId="77777777" w:rsidR="002C213E" w:rsidRPr="009C33F2" w:rsidRDefault="002C213E" w:rsidP="00BD03F4">
            <w:pPr>
              <w:jc w:val="center"/>
              <w:rPr>
                <w:rFonts w:asciiTheme="majorEastAsia" w:eastAsiaTheme="majorEastAsia" w:hAnsiTheme="majorEastAsia"/>
              </w:rPr>
            </w:pPr>
          </w:p>
        </w:tc>
      </w:tr>
      <w:tr w:rsidR="002C213E" w:rsidRPr="009C33F2" w14:paraId="246724E7" w14:textId="77777777" w:rsidTr="00BD03F4">
        <w:trPr>
          <w:trHeight w:val="390"/>
        </w:trPr>
        <w:tc>
          <w:tcPr>
            <w:tcW w:w="1418" w:type="dxa"/>
            <w:shd w:val="clear" w:color="auto" w:fill="auto"/>
          </w:tcPr>
          <w:p w14:paraId="44CDD8D6"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2804678E"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4C0575F2"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088AAA12"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4AAB3042" w14:textId="77777777" w:rsidR="002C213E" w:rsidRPr="009C33F2" w:rsidRDefault="002C213E" w:rsidP="00BD03F4">
            <w:pPr>
              <w:jc w:val="center"/>
              <w:rPr>
                <w:rFonts w:asciiTheme="majorEastAsia" w:eastAsiaTheme="majorEastAsia" w:hAnsiTheme="majorEastAsia"/>
              </w:rPr>
            </w:pPr>
          </w:p>
        </w:tc>
      </w:tr>
      <w:tr w:rsidR="002C213E" w:rsidRPr="009C33F2" w14:paraId="320FFF47" w14:textId="77777777" w:rsidTr="00BD03F4">
        <w:trPr>
          <w:trHeight w:val="390"/>
        </w:trPr>
        <w:tc>
          <w:tcPr>
            <w:tcW w:w="1418" w:type="dxa"/>
            <w:shd w:val="clear" w:color="auto" w:fill="auto"/>
          </w:tcPr>
          <w:p w14:paraId="23FF6BFD"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18DE99FC"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2EC6208E"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01DBB06C"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640BC1A0" w14:textId="77777777" w:rsidR="002C213E" w:rsidRPr="009C33F2" w:rsidRDefault="002C213E" w:rsidP="00BD03F4">
            <w:pPr>
              <w:jc w:val="center"/>
              <w:rPr>
                <w:rFonts w:asciiTheme="majorEastAsia" w:eastAsiaTheme="majorEastAsia" w:hAnsiTheme="majorEastAsia"/>
              </w:rPr>
            </w:pPr>
          </w:p>
        </w:tc>
      </w:tr>
      <w:tr w:rsidR="002C213E" w:rsidRPr="009C33F2" w14:paraId="2E9ADA26" w14:textId="77777777" w:rsidTr="00BD03F4">
        <w:trPr>
          <w:trHeight w:val="390"/>
        </w:trPr>
        <w:tc>
          <w:tcPr>
            <w:tcW w:w="1418" w:type="dxa"/>
            <w:shd w:val="clear" w:color="auto" w:fill="auto"/>
          </w:tcPr>
          <w:p w14:paraId="2AC123B5" w14:textId="77777777" w:rsidR="002C213E" w:rsidRPr="009C33F2" w:rsidRDefault="002C213E" w:rsidP="00BD03F4">
            <w:pPr>
              <w:jc w:val="center"/>
              <w:rPr>
                <w:rFonts w:asciiTheme="majorEastAsia" w:eastAsiaTheme="majorEastAsia" w:hAnsiTheme="majorEastAsia"/>
              </w:rPr>
            </w:pPr>
          </w:p>
        </w:tc>
        <w:tc>
          <w:tcPr>
            <w:tcW w:w="1275" w:type="dxa"/>
            <w:shd w:val="clear" w:color="auto" w:fill="auto"/>
          </w:tcPr>
          <w:p w14:paraId="4E839338"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28B3BB97"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12304715"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61239F15" w14:textId="77777777" w:rsidR="002C213E" w:rsidRPr="009C33F2" w:rsidRDefault="002C213E" w:rsidP="00BD03F4">
            <w:pPr>
              <w:jc w:val="center"/>
              <w:rPr>
                <w:rFonts w:asciiTheme="majorEastAsia" w:eastAsiaTheme="majorEastAsia" w:hAnsiTheme="majorEastAsia"/>
              </w:rPr>
            </w:pPr>
          </w:p>
        </w:tc>
      </w:tr>
      <w:tr w:rsidR="002C213E" w:rsidRPr="009C33F2" w14:paraId="0CE6B6C7" w14:textId="77777777" w:rsidTr="00BD03F4">
        <w:trPr>
          <w:trHeight w:val="390"/>
        </w:trPr>
        <w:tc>
          <w:tcPr>
            <w:tcW w:w="1418" w:type="dxa"/>
            <w:shd w:val="clear" w:color="auto" w:fill="auto"/>
          </w:tcPr>
          <w:p w14:paraId="05AF9E67" w14:textId="77777777" w:rsidR="002C213E" w:rsidRPr="009C33F2" w:rsidRDefault="002C213E" w:rsidP="00BD03F4">
            <w:pPr>
              <w:rPr>
                <w:rFonts w:asciiTheme="majorEastAsia" w:eastAsiaTheme="majorEastAsia" w:hAnsiTheme="majorEastAsia"/>
              </w:rPr>
            </w:pPr>
          </w:p>
        </w:tc>
        <w:tc>
          <w:tcPr>
            <w:tcW w:w="1275" w:type="dxa"/>
            <w:shd w:val="clear" w:color="auto" w:fill="auto"/>
          </w:tcPr>
          <w:p w14:paraId="3D5C8A8B"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223BC805"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6A753344"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2D3CB489" w14:textId="77777777" w:rsidR="002C213E" w:rsidRPr="009C33F2" w:rsidRDefault="002C213E" w:rsidP="00BD03F4">
            <w:pPr>
              <w:jc w:val="center"/>
              <w:rPr>
                <w:rFonts w:asciiTheme="majorEastAsia" w:eastAsiaTheme="majorEastAsia" w:hAnsiTheme="majorEastAsia"/>
              </w:rPr>
            </w:pPr>
          </w:p>
        </w:tc>
      </w:tr>
      <w:tr w:rsidR="002C213E" w:rsidRPr="009C33F2" w14:paraId="36EA75E6" w14:textId="77777777" w:rsidTr="00BD03F4">
        <w:trPr>
          <w:trHeight w:val="390"/>
        </w:trPr>
        <w:tc>
          <w:tcPr>
            <w:tcW w:w="1418" w:type="dxa"/>
            <w:shd w:val="clear" w:color="auto" w:fill="auto"/>
          </w:tcPr>
          <w:p w14:paraId="09FE9CF4" w14:textId="77777777" w:rsidR="002C213E" w:rsidRPr="009C33F2" w:rsidRDefault="002C213E" w:rsidP="00BD03F4">
            <w:pPr>
              <w:rPr>
                <w:rFonts w:asciiTheme="majorEastAsia" w:eastAsiaTheme="majorEastAsia" w:hAnsiTheme="majorEastAsia"/>
              </w:rPr>
            </w:pPr>
          </w:p>
        </w:tc>
        <w:tc>
          <w:tcPr>
            <w:tcW w:w="1275" w:type="dxa"/>
            <w:shd w:val="clear" w:color="auto" w:fill="auto"/>
          </w:tcPr>
          <w:p w14:paraId="07D7FA03"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039EEF81" w14:textId="77777777" w:rsidR="002C213E" w:rsidRPr="009C33F2" w:rsidRDefault="002C213E" w:rsidP="00BD03F4">
            <w:pPr>
              <w:jc w:val="center"/>
              <w:rPr>
                <w:rFonts w:asciiTheme="majorEastAsia" w:eastAsiaTheme="majorEastAsia" w:hAnsiTheme="majorEastAsia"/>
              </w:rPr>
            </w:pPr>
          </w:p>
        </w:tc>
        <w:tc>
          <w:tcPr>
            <w:tcW w:w="1843" w:type="dxa"/>
            <w:shd w:val="clear" w:color="auto" w:fill="auto"/>
          </w:tcPr>
          <w:p w14:paraId="0356D400"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350FB6F4" w14:textId="77777777" w:rsidR="002C213E" w:rsidRPr="009C33F2" w:rsidRDefault="002C213E" w:rsidP="00BD03F4">
            <w:pPr>
              <w:jc w:val="center"/>
              <w:rPr>
                <w:rFonts w:asciiTheme="majorEastAsia" w:eastAsiaTheme="majorEastAsia" w:hAnsiTheme="majorEastAsia"/>
              </w:rPr>
            </w:pPr>
          </w:p>
        </w:tc>
      </w:tr>
      <w:tr w:rsidR="002C213E" w:rsidRPr="009C33F2" w14:paraId="49246210" w14:textId="77777777" w:rsidTr="00BD03F4">
        <w:trPr>
          <w:trHeight w:val="390"/>
        </w:trPr>
        <w:tc>
          <w:tcPr>
            <w:tcW w:w="1418" w:type="dxa"/>
            <w:shd w:val="clear" w:color="auto" w:fill="auto"/>
          </w:tcPr>
          <w:p w14:paraId="5BB9C86D" w14:textId="77777777" w:rsidR="002C213E" w:rsidRPr="009C33F2" w:rsidRDefault="002C213E" w:rsidP="00BD03F4">
            <w:pPr>
              <w:rPr>
                <w:rFonts w:asciiTheme="majorEastAsia" w:eastAsiaTheme="majorEastAsia" w:hAnsiTheme="majorEastAsia"/>
              </w:rPr>
            </w:pPr>
          </w:p>
        </w:tc>
        <w:tc>
          <w:tcPr>
            <w:tcW w:w="1275" w:type="dxa"/>
            <w:shd w:val="clear" w:color="auto" w:fill="auto"/>
          </w:tcPr>
          <w:p w14:paraId="014AEF91" w14:textId="77777777" w:rsidR="002C213E" w:rsidRPr="009C33F2" w:rsidRDefault="002C213E" w:rsidP="00BD03F4">
            <w:pPr>
              <w:jc w:val="center"/>
              <w:rPr>
                <w:rFonts w:asciiTheme="majorEastAsia" w:eastAsiaTheme="majorEastAsia" w:hAnsiTheme="majorEastAsia"/>
              </w:rPr>
            </w:pPr>
          </w:p>
        </w:tc>
        <w:tc>
          <w:tcPr>
            <w:tcW w:w="1134" w:type="dxa"/>
            <w:shd w:val="clear" w:color="auto" w:fill="auto"/>
          </w:tcPr>
          <w:p w14:paraId="32D54BB8" w14:textId="77777777" w:rsidR="002C213E" w:rsidRPr="009C33F2" w:rsidRDefault="002C213E" w:rsidP="00BD03F4">
            <w:pPr>
              <w:rPr>
                <w:rFonts w:asciiTheme="majorEastAsia" w:eastAsiaTheme="majorEastAsia" w:hAnsiTheme="majorEastAsia"/>
              </w:rPr>
            </w:pPr>
          </w:p>
        </w:tc>
        <w:tc>
          <w:tcPr>
            <w:tcW w:w="1843" w:type="dxa"/>
            <w:shd w:val="clear" w:color="auto" w:fill="auto"/>
          </w:tcPr>
          <w:p w14:paraId="3BC6949B" w14:textId="77777777" w:rsidR="002C213E" w:rsidRPr="009C33F2" w:rsidRDefault="002C213E" w:rsidP="00BD03F4">
            <w:pPr>
              <w:jc w:val="center"/>
              <w:rPr>
                <w:rFonts w:asciiTheme="majorEastAsia" w:eastAsiaTheme="majorEastAsia" w:hAnsiTheme="majorEastAsia"/>
              </w:rPr>
            </w:pPr>
          </w:p>
        </w:tc>
        <w:tc>
          <w:tcPr>
            <w:tcW w:w="3119" w:type="dxa"/>
            <w:shd w:val="clear" w:color="auto" w:fill="auto"/>
          </w:tcPr>
          <w:p w14:paraId="4C3FDD94" w14:textId="77777777" w:rsidR="002C213E" w:rsidRPr="009C33F2" w:rsidRDefault="002C213E" w:rsidP="00BD03F4">
            <w:pPr>
              <w:jc w:val="center"/>
              <w:rPr>
                <w:rFonts w:asciiTheme="majorEastAsia" w:eastAsiaTheme="majorEastAsia" w:hAnsiTheme="majorEastAsia"/>
              </w:rPr>
            </w:pPr>
          </w:p>
        </w:tc>
      </w:tr>
    </w:tbl>
    <w:p w14:paraId="13D2DDDA" w14:textId="77777777" w:rsidR="002C213E" w:rsidRPr="009C33F2" w:rsidRDefault="002C213E" w:rsidP="002C213E">
      <w:pPr>
        <w:rPr>
          <w:rFonts w:asciiTheme="majorEastAsia" w:eastAsiaTheme="majorEastAsia" w:hAnsiTheme="majorEastAsia"/>
        </w:rPr>
      </w:pPr>
    </w:p>
    <w:sdt>
      <w:sdtPr>
        <w:rPr>
          <w:rFonts w:asciiTheme="majorEastAsia" w:eastAsiaTheme="majorEastAsia" w:hAnsiTheme="majorEastAsia"/>
          <w:b w:val="0"/>
          <w:caps w:val="0"/>
          <w:color w:val="auto"/>
          <w:kern w:val="2"/>
          <w:sz w:val="21"/>
          <w:szCs w:val="24"/>
          <w:lang w:val="zh-CN"/>
        </w:rPr>
        <w:id w:val="-1133014788"/>
        <w:docPartObj>
          <w:docPartGallery w:val="Table of Contents"/>
          <w:docPartUnique/>
        </w:docPartObj>
      </w:sdtPr>
      <w:sdtEndPr>
        <w:rPr>
          <w:bCs/>
          <w:sz w:val="24"/>
        </w:rPr>
      </w:sdtEndPr>
      <w:sdtContent>
        <w:p w14:paraId="1B95A61A" w14:textId="77777777" w:rsidR="002C213E" w:rsidRPr="009C33F2" w:rsidRDefault="002C213E" w:rsidP="002C213E">
          <w:pPr>
            <w:pStyle w:val="TOC"/>
            <w:jc w:val="center"/>
            <w:rPr>
              <w:rFonts w:asciiTheme="majorEastAsia" w:eastAsiaTheme="majorEastAsia" w:hAnsiTheme="majorEastAsia"/>
            </w:rPr>
          </w:pPr>
          <w:r w:rsidRPr="009C33F2">
            <w:rPr>
              <w:rFonts w:asciiTheme="majorEastAsia" w:eastAsiaTheme="majorEastAsia" w:hAnsiTheme="majorEastAsia"/>
              <w:sz w:val="36"/>
              <w:szCs w:val="36"/>
              <w:lang w:val="zh-CN"/>
            </w:rPr>
            <w:t>目录</w:t>
          </w:r>
        </w:p>
        <w:p w14:paraId="3348B0EB" w14:textId="06C91397" w:rsidR="00002AE3" w:rsidRDefault="00643F5E">
          <w:pPr>
            <w:pStyle w:val="12"/>
            <w:rPr>
              <w:rFonts w:asciiTheme="minorHAnsi" w:eastAsiaTheme="minorEastAsia" w:hAnsiTheme="minorHAnsi" w:cstheme="minorBidi"/>
              <w:b w:val="0"/>
              <w:bCs w:val="0"/>
              <w:caps w:val="0"/>
              <w:noProof/>
              <w:sz w:val="21"/>
              <w:szCs w:val="22"/>
            </w:rPr>
          </w:pPr>
          <w:r w:rsidRPr="009C33F2">
            <w:rPr>
              <w:rFonts w:asciiTheme="majorEastAsia" w:eastAsiaTheme="majorEastAsia" w:hAnsiTheme="majorEastAsia"/>
            </w:rPr>
            <w:fldChar w:fldCharType="begin"/>
          </w:r>
          <w:r w:rsidR="002C213E" w:rsidRPr="009C33F2">
            <w:rPr>
              <w:rFonts w:asciiTheme="majorEastAsia" w:eastAsiaTheme="majorEastAsia" w:hAnsiTheme="majorEastAsia"/>
            </w:rPr>
            <w:instrText xml:space="preserve"> TOC \o "1-3" \h \z \u </w:instrText>
          </w:r>
          <w:r w:rsidRPr="009C33F2">
            <w:rPr>
              <w:rFonts w:asciiTheme="majorEastAsia" w:eastAsiaTheme="majorEastAsia" w:hAnsiTheme="majorEastAsia"/>
            </w:rPr>
            <w:fldChar w:fldCharType="separate"/>
          </w:r>
          <w:hyperlink w:anchor="_Toc511220431" w:history="1">
            <w:r w:rsidR="00002AE3" w:rsidRPr="0025041D">
              <w:rPr>
                <w:rStyle w:val="a3"/>
                <w:noProof/>
              </w:rPr>
              <w:t>1.</w:t>
            </w:r>
            <w:r w:rsidR="00002AE3">
              <w:rPr>
                <w:rFonts w:asciiTheme="minorHAnsi" w:eastAsiaTheme="minorEastAsia" w:hAnsiTheme="minorHAnsi" w:cstheme="minorBidi"/>
                <w:b w:val="0"/>
                <w:bCs w:val="0"/>
                <w:caps w:val="0"/>
                <w:noProof/>
                <w:sz w:val="21"/>
                <w:szCs w:val="22"/>
              </w:rPr>
              <w:tab/>
            </w:r>
            <w:r w:rsidR="00002AE3" w:rsidRPr="0025041D">
              <w:rPr>
                <w:rStyle w:val="a3"/>
                <w:rFonts w:asciiTheme="majorEastAsia" w:eastAsiaTheme="majorEastAsia" w:hAnsiTheme="majorEastAsia"/>
                <w:noProof/>
              </w:rPr>
              <w:t>概述</w:t>
            </w:r>
            <w:r w:rsidR="00002AE3">
              <w:rPr>
                <w:noProof/>
                <w:webHidden/>
              </w:rPr>
              <w:tab/>
            </w:r>
            <w:r w:rsidR="00002AE3">
              <w:rPr>
                <w:noProof/>
                <w:webHidden/>
              </w:rPr>
              <w:fldChar w:fldCharType="begin"/>
            </w:r>
            <w:r w:rsidR="00002AE3">
              <w:rPr>
                <w:noProof/>
                <w:webHidden/>
              </w:rPr>
              <w:instrText xml:space="preserve"> PAGEREF _Toc511220431 \h </w:instrText>
            </w:r>
            <w:r w:rsidR="00002AE3">
              <w:rPr>
                <w:noProof/>
                <w:webHidden/>
              </w:rPr>
            </w:r>
            <w:r w:rsidR="00002AE3">
              <w:rPr>
                <w:noProof/>
                <w:webHidden/>
              </w:rPr>
              <w:fldChar w:fldCharType="separate"/>
            </w:r>
            <w:r w:rsidR="00002AE3">
              <w:rPr>
                <w:noProof/>
                <w:webHidden/>
              </w:rPr>
              <w:t>4</w:t>
            </w:r>
            <w:r w:rsidR="00002AE3">
              <w:rPr>
                <w:noProof/>
                <w:webHidden/>
              </w:rPr>
              <w:fldChar w:fldCharType="end"/>
            </w:r>
          </w:hyperlink>
        </w:p>
        <w:p w14:paraId="06B7FF1E" w14:textId="39A16775" w:rsidR="00002AE3" w:rsidRDefault="00002AE3">
          <w:pPr>
            <w:pStyle w:val="12"/>
            <w:rPr>
              <w:rFonts w:asciiTheme="minorHAnsi" w:eastAsiaTheme="minorEastAsia" w:hAnsiTheme="minorHAnsi" w:cstheme="minorBidi"/>
              <w:b w:val="0"/>
              <w:bCs w:val="0"/>
              <w:caps w:val="0"/>
              <w:noProof/>
              <w:sz w:val="21"/>
              <w:szCs w:val="22"/>
            </w:rPr>
          </w:pPr>
          <w:hyperlink w:anchor="_Toc511220432" w:history="1">
            <w:r w:rsidRPr="0025041D">
              <w:rPr>
                <w:rStyle w:val="a3"/>
                <w:noProof/>
              </w:rPr>
              <w:t>2.</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医嘱计费点设置</w:t>
            </w:r>
            <w:r>
              <w:rPr>
                <w:noProof/>
                <w:webHidden/>
              </w:rPr>
              <w:tab/>
            </w:r>
            <w:r>
              <w:rPr>
                <w:noProof/>
                <w:webHidden/>
              </w:rPr>
              <w:fldChar w:fldCharType="begin"/>
            </w:r>
            <w:r>
              <w:rPr>
                <w:noProof/>
                <w:webHidden/>
              </w:rPr>
              <w:instrText xml:space="preserve"> PAGEREF _Toc511220432 \h </w:instrText>
            </w:r>
            <w:r>
              <w:rPr>
                <w:noProof/>
                <w:webHidden/>
              </w:rPr>
            </w:r>
            <w:r>
              <w:rPr>
                <w:noProof/>
                <w:webHidden/>
              </w:rPr>
              <w:fldChar w:fldCharType="separate"/>
            </w:r>
            <w:r>
              <w:rPr>
                <w:noProof/>
                <w:webHidden/>
              </w:rPr>
              <w:t>5</w:t>
            </w:r>
            <w:r>
              <w:rPr>
                <w:noProof/>
                <w:webHidden/>
              </w:rPr>
              <w:fldChar w:fldCharType="end"/>
            </w:r>
          </w:hyperlink>
        </w:p>
        <w:p w14:paraId="5BC2C9E9" w14:textId="53F646EF" w:rsidR="00002AE3" w:rsidRDefault="00002AE3">
          <w:pPr>
            <w:pStyle w:val="12"/>
            <w:rPr>
              <w:rFonts w:asciiTheme="minorHAnsi" w:eastAsiaTheme="minorEastAsia" w:hAnsiTheme="minorHAnsi" w:cstheme="minorBidi"/>
              <w:b w:val="0"/>
              <w:bCs w:val="0"/>
              <w:caps w:val="0"/>
              <w:noProof/>
              <w:sz w:val="21"/>
              <w:szCs w:val="22"/>
            </w:rPr>
          </w:pPr>
          <w:hyperlink w:anchor="_Toc511220433" w:history="1">
            <w:r w:rsidRPr="0025041D">
              <w:rPr>
                <w:rStyle w:val="a3"/>
                <w:noProof/>
              </w:rPr>
              <w:t>3.</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病人折扣记账系数维护</w:t>
            </w:r>
            <w:r>
              <w:rPr>
                <w:noProof/>
                <w:webHidden/>
              </w:rPr>
              <w:tab/>
            </w:r>
            <w:r>
              <w:rPr>
                <w:noProof/>
                <w:webHidden/>
              </w:rPr>
              <w:fldChar w:fldCharType="begin"/>
            </w:r>
            <w:r>
              <w:rPr>
                <w:noProof/>
                <w:webHidden/>
              </w:rPr>
              <w:instrText xml:space="preserve"> PAGEREF _Toc511220433 \h </w:instrText>
            </w:r>
            <w:r>
              <w:rPr>
                <w:noProof/>
                <w:webHidden/>
              </w:rPr>
            </w:r>
            <w:r>
              <w:rPr>
                <w:noProof/>
                <w:webHidden/>
              </w:rPr>
              <w:fldChar w:fldCharType="separate"/>
            </w:r>
            <w:r>
              <w:rPr>
                <w:noProof/>
                <w:webHidden/>
              </w:rPr>
              <w:t>8</w:t>
            </w:r>
            <w:r>
              <w:rPr>
                <w:noProof/>
                <w:webHidden/>
              </w:rPr>
              <w:fldChar w:fldCharType="end"/>
            </w:r>
          </w:hyperlink>
        </w:p>
        <w:p w14:paraId="5AC8C955" w14:textId="57177E7E"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34" w:history="1">
            <w:r w:rsidRPr="0025041D">
              <w:rPr>
                <w:rStyle w:val="a3"/>
                <w:rFonts w:ascii="Times New Roman" w:eastAsiaTheme="majorEastAsia" w:hAnsi="Times New Roman"/>
                <w:noProof/>
                <w:snapToGrid w:val="0"/>
                <w:w w:val="0"/>
                <w:kern w:val="0"/>
              </w:rPr>
              <w:t>3.1</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按照病人收费类别设置折扣系数</w:t>
            </w:r>
            <w:r>
              <w:rPr>
                <w:noProof/>
                <w:webHidden/>
              </w:rPr>
              <w:tab/>
            </w:r>
            <w:r>
              <w:rPr>
                <w:noProof/>
                <w:webHidden/>
              </w:rPr>
              <w:fldChar w:fldCharType="begin"/>
            </w:r>
            <w:r>
              <w:rPr>
                <w:noProof/>
                <w:webHidden/>
              </w:rPr>
              <w:instrText xml:space="preserve"> PAGEREF _Toc511220434 \h </w:instrText>
            </w:r>
            <w:r>
              <w:rPr>
                <w:noProof/>
                <w:webHidden/>
              </w:rPr>
            </w:r>
            <w:r>
              <w:rPr>
                <w:noProof/>
                <w:webHidden/>
              </w:rPr>
              <w:fldChar w:fldCharType="separate"/>
            </w:r>
            <w:r>
              <w:rPr>
                <w:noProof/>
                <w:webHidden/>
              </w:rPr>
              <w:t>8</w:t>
            </w:r>
            <w:r>
              <w:rPr>
                <w:noProof/>
                <w:webHidden/>
              </w:rPr>
              <w:fldChar w:fldCharType="end"/>
            </w:r>
          </w:hyperlink>
        </w:p>
        <w:p w14:paraId="63E0ABFA" w14:textId="3AE894A7"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35" w:history="1">
            <w:r w:rsidRPr="0025041D">
              <w:rPr>
                <w:rStyle w:val="a3"/>
                <w:rFonts w:ascii="Times New Roman" w:eastAsiaTheme="majorEastAsia" w:hAnsi="Times New Roman"/>
                <w:noProof/>
                <w:snapToGrid w:val="0"/>
                <w:w w:val="0"/>
                <w:kern w:val="0"/>
              </w:rPr>
              <w:t>3.2</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按照挂号优惠类型设置折扣系数</w:t>
            </w:r>
            <w:r>
              <w:rPr>
                <w:noProof/>
                <w:webHidden/>
              </w:rPr>
              <w:tab/>
            </w:r>
            <w:r>
              <w:rPr>
                <w:noProof/>
                <w:webHidden/>
              </w:rPr>
              <w:fldChar w:fldCharType="begin"/>
            </w:r>
            <w:r>
              <w:rPr>
                <w:noProof/>
                <w:webHidden/>
              </w:rPr>
              <w:instrText xml:space="preserve"> PAGEREF _Toc511220435 \h </w:instrText>
            </w:r>
            <w:r>
              <w:rPr>
                <w:noProof/>
                <w:webHidden/>
              </w:rPr>
            </w:r>
            <w:r>
              <w:rPr>
                <w:noProof/>
                <w:webHidden/>
              </w:rPr>
              <w:fldChar w:fldCharType="separate"/>
            </w:r>
            <w:r>
              <w:rPr>
                <w:noProof/>
                <w:webHidden/>
              </w:rPr>
              <w:t>10</w:t>
            </w:r>
            <w:r>
              <w:rPr>
                <w:noProof/>
                <w:webHidden/>
              </w:rPr>
              <w:fldChar w:fldCharType="end"/>
            </w:r>
          </w:hyperlink>
        </w:p>
        <w:p w14:paraId="3D327774" w14:textId="04DAFB19" w:rsidR="00002AE3" w:rsidRDefault="00002AE3">
          <w:pPr>
            <w:pStyle w:val="12"/>
            <w:rPr>
              <w:rFonts w:asciiTheme="minorHAnsi" w:eastAsiaTheme="minorEastAsia" w:hAnsiTheme="minorHAnsi" w:cstheme="minorBidi"/>
              <w:b w:val="0"/>
              <w:bCs w:val="0"/>
              <w:caps w:val="0"/>
              <w:noProof/>
              <w:sz w:val="21"/>
              <w:szCs w:val="22"/>
            </w:rPr>
          </w:pPr>
          <w:hyperlink w:anchor="_Toc511220436" w:history="1">
            <w:r w:rsidRPr="0025041D">
              <w:rPr>
                <w:rStyle w:val="a3"/>
                <w:noProof/>
              </w:rPr>
              <w:t>4.</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病人就诊类别与标准价格</w:t>
            </w:r>
            <w:r>
              <w:rPr>
                <w:noProof/>
                <w:webHidden/>
              </w:rPr>
              <w:tab/>
            </w:r>
            <w:r>
              <w:rPr>
                <w:noProof/>
                <w:webHidden/>
              </w:rPr>
              <w:fldChar w:fldCharType="begin"/>
            </w:r>
            <w:r>
              <w:rPr>
                <w:noProof/>
                <w:webHidden/>
              </w:rPr>
              <w:instrText xml:space="preserve"> PAGEREF _Toc511220436 \h </w:instrText>
            </w:r>
            <w:r>
              <w:rPr>
                <w:noProof/>
                <w:webHidden/>
              </w:rPr>
            </w:r>
            <w:r>
              <w:rPr>
                <w:noProof/>
                <w:webHidden/>
              </w:rPr>
              <w:fldChar w:fldCharType="separate"/>
            </w:r>
            <w:r>
              <w:rPr>
                <w:noProof/>
                <w:webHidden/>
              </w:rPr>
              <w:t>14</w:t>
            </w:r>
            <w:r>
              <w:rPr>
                <w:noProof/>
                <w:webHidden/>
              </w:rPr>
              <w:fldChar w:fldCharType="end"/>
            </w:r>
          </w:hyperlink>
        </w:p>
        <w:p w14:paraId="541D6A9E" w14:textId="690CC9A8" w:rsidR="00002AE3" w:rsidRDefault="00002AE3">
          <w:pPr>
            <w:pStyle w:val="12"/>
            <w:rPr>
              <w:rFonts w:asciiTheme="minorHAnsi" w:eastAsiaTheme="minorEastAsia" w:hAnsiTheme="minorHAnsi" w:cstheme="minorBidi"/>
              <w:b w:val="0"/>
              <w:bCs w:val="0"/>
              <w:caps w:val="0"/>
              <w:noProof/>
              <w:sz w:val="21"/>
              <w:szCs w:val="22"/>
            </w:rPr>
          </w:pPr>
          <w:hyperlink w:anchor="_Toc511220437" w:history="1">
            <w:r w:rsidRPr="0025041D">
              <w:rPr>
                <w:rStyle w:val="a3"/>
                <w:noProof/>
              </w:rPr>
              <w:t>5.</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系统配置参数</w:t>
            </w:r>
            <w:r>
              <w:rPr>
                <w:noProof/>
                <w:webHidden/>
              </w:rPr>
              <w:tab/>
            </w:r>
            <w:r>
              <w:rPr>
                <w:noProof/>
                <w:webHidden/>
              </w:rPr>
              <w:fldChar w:fldCharType="begin"/>
            </w:r>
            <w:r>
              <w:rPr>
                <w:noProof/>
                <w:webHidden/>
              </w:rPr>
              <w:instrText xml:space="preserve"> PAGEREF _Toc511220437 \h </w:instrText>
            </w:r>
            <w:r>
              <w:rPr>
                <w:noProof/>
                <w:webHidden/>
              </w:rPr>
            </w:r>
            <w:r>
              <w:rPr>
                <w:noProof/>
                <w:webHidden/>
              </w:rPr>
              <w:fldChar w:fldCharType="separate"/>
            </w:r>
            <w:r>
              <w:rPr>
                <w:noProof/>
                <w:webHidden/>
              </w:rPr>
              <w:t>16</w:t>
            </w:r>
            <w:r>
              <w:rPr>
                <w:noProof/>
                <w:webHidden/>
              </w:rPr>
              <w:fldChar w:fldCharType="end"/>
            </w:r>
          </w:hyperlink>
        </w:p>
        <w:p w14:paraId="07900233" w14:textId="10C9015C"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38" w:history="1">
            <w:r w:rsidRPr="0025041D">
              <w:rPr>
                <w:rStyle w:val="a3"/>
                <w:rFonts w:ascii="Times New Roman" w:eastAsiaTheme="majorEastAsia" w:hAnsi="Times New Roman"/>
                <w:noProof/>
                <w:snapToGrid w:val="0"/>
                <w:w w:val="0"/>
                <w:kern w:val="0"/>
              </w:rPr>
              <w:t>5.1</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包含新生儿费用</w:t>
            </w:r>
            <w:r>
              <w:rPr>
                <w:noProof/>
                <w:webHidden/>
              </w:rPr>
              <w:tab/>
            </w:r>
            <w:r>
              <w:rPr>
                <w:noProof/>
                <w:webHidden/>
              </w:rPr>
              <w:fldChar w:fldCharType="begin"/>
            </w:r>
            <w:r>
              <w:rPr>
                <w:noProof/>
                <w:webHidden/>
              </w:rPr>
              <w:instrText xml:space="preserve"> PAGEREF _Toc511220438 \h </w:instrText>
            </w:r>
            <w:r>
              <w:rPr>
                <w:noProof/>
                <w:webHidden/>
              </w:rPr>
            </w:r>
            <w:r>
              <w:rPr>
                <w:noProof/>
                <w:webHidden/>
              </w:rPr>
              <w:fldChar w:fldCharType="separate"/>
            </w:r>
            <w:r>
              <w:rPr>
                <w:noProof/>
                <w:webHidden/>
              </w:rPr>
              <w:t>16</w:t>
            </w:r>
            <w:r>
              <w:rPr>
                <w:noProof/>
                <w:webHidden/>
              </w:rPr>
              <w:fldChar w:fldCharType="end"/>
            </w:r>
          </w:hyperlink>
        </w:p>
        <w:p w14:paraId="3AB106FD" w14:textId="5DC6BD78"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39" w:history="1">
            <w:r w:rsidRPr="0025041D">
              <w:rPr>
                <w:rStyle w:val="a3"/>
                <w:rFonts w:ascii="Times New Roman" w:eastAsiaTheme="majorEastAsia" w:hAnsi="Times New Roman"/>
                <w:noProof/>
                <w:snapToGrid w:val="0"/>
                <w:w w:val="0"/>
                <w:kern w:val="0"/>
              </w:rPr>
              <w:t>5.2</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其他设置</w:t>
            </w:r>
            <w:r>
              <w:rPr>
                <w:noProof/>
                <w:webHidden/>
              </w:rPr>
              <w:tab/>
            </w:r>
            <w:r>
              <w:rPr>
                <w:noProof/>
                <w:webHidden/>
              </w:rPr>
              <w:fldChar w:fldCharType="begin"/>
            </w:r>
            <w:r>
              <w:rPr>
                <w:noProof/>
                <w:webHidden/>
              </w:rPr>
              <w:instrText xml:space="preserve"> PAGEREF _Toc511220439 \h </w:instrText>
            </w:r>
            <w:r>
              <w:rPr>
                <w:noProof/>
                <w:webHidden/>
              </w:rPr>
            </w:r>
            <w:r>
              <w:rPr>
                <w:noProof/>
                <w:webHidden/>
              </w:rPr>
              <w:fldChar w:fldCharType="separate"/>
            </w:r>
            <w:r>
              <w:rPr>
                <w:noProof/>
                <w:webHidden/>
              </w:rPr>
              <w:t>16</w:t>
            </w:r>
            <w:r>
              <w:rPr>
                <w:noProof/>
                <w:webHidden/>
              </w:rPr>
              <w:fldChar w:fldCharType="end"/>
            </w:r>
          </w:hyperlink>
        </w:p>
        <w:p w14:paraId="3465F50C" w14:textId="319D215A" w:rsidR="00002AE3" w:rsidRDefault="00002AE3">
          <w:pPr>
            <w:pStyle w:val="12"/>
            <w:rPr>
              <w:rFonts w:asciiTheme="minorHAnsi" w:eastAsiaTheme="minorEastAsia" w:hAnsiTheme="minorHAnsi" w:cstheme="minorBidi"/>
              <w:b w:val="0"/>
              <w:bCs w:val="0"/>
              <w:caps w:val="0"/>
              <w:noProof/>
              <w:sz w:val="21"/>
              <w:szCs w:val="22"/>
            </w:rPr>
          </w:pPr>
          <w:hyperlink w:anchor="_Toc511220440" w:history="1">
            <w:r w:rsidRPr="0025041D">
              <w:rPr>
                <w:rStyle w:val="a3"/>
                <w:noProof/>
              </w:rPr>
              <w:t>6.</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住院业务参数</w:t>
            </w:r>
            <w:r>
              <w:rPr>
                <w:noProof/>
                <w:webHidden/>
              </w:rPr>
              <w:tab/>
            </w:r>
            <w:r>
              <w:rPr>
                <w:noProof/>
                <w:webHidden/>
              </w:rPr>
              <w:fldChar w:fldCharType="begin"/>
            </w:r>
            <w:r>
              <w:rPr>
                <w:noProof/>
                <w:webHidden/>
              </w:rPr>
              <w:instrText xml:space="preserve"> PAGEREF _Toc511220440 \h </w:instrText>
            </w:r>
            <w:r>
              <w:rPr>
                <w:noProof/>
                <w:webHidden/>
              </w:rPr>
            </w:r>
            <w:r>
              <w:rPr>
                <w:noProof/>
                <w:webHidden/>
              </w:rPr>
              <w:fldChar w:fldCharType="separate"/>
            </w:r>
            <w:r>
              <w:rPr>
                <w:noProof/>
                <w:webHidden/>
              </w:rPr>
              <w:t>17</w:t>
            </w:r>
            <w:r>
              <w:rPr>
                <w:noProof/>
                <w:webHidden/>
              </w:rPr>
              <w:fldChar w:fldCharType="end"/>
            </w:r>
          </w:hyperlink>
        </w:p>
        <w:p w14:paraId="46769EBB" w14:textId="59A47FD4" w:rsidR="00002AE3" w:rsidRDefault="00002AE3">
          <w:pPr>
            <w:pStyle w:val="12"/>
            <w:rPr>
              <w:rFonts w:asciiTheme="minorHAnsi" w:eastAsiaTheme="minorEastAsia" w:hAnsiTheme="minorHAnsi" w:cstheme="minorBidi"/>
              <w:b w:val="0"/>
              <w:bCs w:val="0"/>
              <w:caps w:val="0"/>
              <w:noProof/>
              <w:sz w:val="21"/>
              <w:szCs w:val="22"/>
            </w:rPr>
          </w:pPr>
          <w:hyperlink w:anchor="_Toc511220441" w:history="1">
            <w:r w:rsidRPr="0025041D">
              <w:rPr>
                <w:rStyle w:val="a3"/>
                <w:noProof/>
              </w:rPr>
              <w:t>7.</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欠费控制级别</w:t>
            </w:r>
            <w:r>
              <w:rPr>
                <w:noProof/>
                <w:webHidden/>
              </w:rPr>
              <w:tab/>
            </w:r>
            <w:r>
              <w:rPr>
                <w:noProof/>
                <w:webHidden/>
              </w:rPr>
              <w:fldChar w:fldCharType="begin"/>
            </w:r>
            <w:r>
              <w:rPr>
                <w:noProof/>
                <w:webHidden/>
              </w:rPr>
              <w:instrText xml:space="preserve"> PAGEREF _Toc511220441 \h </w:instrText>
            </w:r>
            <w:r>
              <w:rPr>
                <w:noProof/>
                <w:webHidden/>
              </w:rPr>
            </w:r>
            <w:r>
              <w:rPr>
                <w:noProof/>
                <w:webHidden/>
              </w:rPr>
              <w:fldChar w:fldCharType="separate"/>
            </w:r>
            <w:r>
              <w:rPr>
                <w:noProof/>
                <w:webHidden/>
              </w:rPr>
              <w:t>22</w:t>
            </w:r>
            <w:r>
              <w:rPr>
                <w:noProof/>
                <w:webHidden/>
              </w:rPr>
              <w:fldChar w:fldCharType="end"/>
            </w:r>
          </w:hyperlink>
        </w:p>
        <w:p w14:paraId="4FB44FD0" w14:textId="3C6F4F43" w:rsidR="00002AE3" w:rsidRDefault="00002AE3">
          <w:pPr>
            <w:pStyle w:val="12"/>
            <w:rPr>
              <w:rFonts w:asciiTheme="minorHAnsi" w:eastAsiaTheme="minorEastAsia" w:hAnsiTheme="minorHAnsi" w:cstheme="minorBidi"/>
              <w:b w:val="0"/>
              <w:bCs w:val="0"/>
              <w:caps w:val="0"/>
              <w:noProof/>
              <w:sz w:val="21"/>
              <w:szCs w:val="22"/>
            </w:rPr>
          </w:pPr>
          <w:hyperlink w:anchor="_Toc511220442" w:history="1">
            <w:r w:rsidRPr="0025041D">
              <w:rPr>
                <w:rStyle w:val="a3"/>
                <w:noProof/>
              </w:rPr>
              <w:t>8.</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欠费额度设置</w:t>
            </w:r>
            <w:r>
              <w:rPr>
                <w:noProof/>
                <w:webHidden/>
              </w:rPr>
              <w:tab/>
            </w:r>
            <w:r>
              <w:rPr>
                <w:noProof/>
                <w:webHidden/>
              </w:rPr>
              <w:fldChar w:fldCharType="begin"/>
            </w:r>
            <w:r>
              <w:rPr>
                <w:noProof/>
                <w:webHidden/>
              </w:rPr>
              <w:instrText xml:space="preserve"> PAGEREF _Toc511220442 \h </w:instrText>
            </w:r>
            <w:r>
              <w:rPr>
                <w:noProof/>
                <w:webHidden/>
              </w:rPr>
            </w:r>
            <w:r>
              <w:rPr>
                <w:noProof/>
                <w:webHidden/>
              </w:rPr>
              <w:fldChar w:fldCharType="separate"/>
            </w:r>
            <w:r>
              <w:rPr>
                <w:noProof/>
                <w:webHidden/>
              </w:rPr>
              <w:t>24</w:t>
            </w:r>
            <w:r>
              <w:rPr>
                <w:noProof/>
                <w:webHidden/>
              </w:rPr>
              <w:fldChar w:fldCharType="end"/>
            </w:r>
          </w:hyperlink>
        </w:p>
        <w:p w14:paraId="5366BD45" w14:textId="399FFFB1" w:rsidR="00002AE3" w:rsidRDefault="00002AE3">
          <w:pPr>
            <w:pStyle w:val="12"/>
            <w:rPr>
              <w:rFonts w:asciiTheme="minorHAnsi" w:eastAsiaTheme="minorEastAsia" w:hAnsiTheme="minorHAnsi" w:cstheme="minorBidi"/>
              <w:b w:val="0"/>
              <w:bCs w:val="0"/>
              <w:caps w:val="0"/>
              <w:noProof/>
              <w:sz w:val="21"/>
              <w:szCs w:val="22"/>
            </w:rPr>
          </w:pPr>
          <w:hyperlink w:anchor="_Toc511220443" w:history="1">
            <w:r w:rsidRPr="0025041D">
              <w:rPr>
                <w:rStyle w:val="a3"/>
                <w:noProof/>
              </w:rPr>
              <w:t>9.</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欠费管理不受控制科室</w:t>
            </w:r>
            <w:r>
              <w:rPr>
                <w:noProof/>
                <w:webHidden/>
              </w:rPr>
              <w:tab/>
            </w:r>
            <w:r>
              <w:rPr>
                <w:noProof/>
                <w:webHidden/>
              </w:rPr>
              <w:fldChar w:fldCharType="begin"/>
            </w:r>
            <w:r>
              <w:rPr>
                <w:noProof/>
                <w:webHidden/>
              </w:rPr>
              <w:instrText xml:space="preserve"> PAGEREF _Toc511220443 \h </w:instrText>
            </w:r>
            <w:r>
              <w:rPr>
                <w:noProof/>
                <w:webHidden/>
              </w:rPr>
            </w:r>
            <w:r>
              <w:rPr>
                <w:noProof/>
                <w:webHidden/>
              </w:rPr>
              <w:fldChar w:fldCharType="separate"/>
            </w:r>
            <w:r>
              <w:rPr>
                <w:noProof/>
                <w:webHidden/>
              </w:rPr>
              <w:t>27</w:t>
            </w:r>
            <w:r>
              <w:rPr>
                <w:noProof/>
                <w:webHidden/>
              </w:rPr>
              <w:fldChar w:fldCharType="end"/>
            </w:r>
          </w:hyperlink>
        </w:p>
        <w:p w14:paraId="2777F0AF" w14:textId="34989337" w:rsidR="00002AE3" w:rsidRDefault="00002AE3">
          <w:pPr>
            <w:pStyle w:val="12"/>
            <w:rPr>
              <w:rFonts w:asciiTheme="minorHAnsi" w:eastAsiaTheme="minorEastAsia" w:hAnsiTheme="minorHAnsi" w:cstheme="minorBidi"/>
              <w:b w:val="0"/>
              <w:bCs w:val="0"/>
              <w:caps w:val="0"/>
              <w:noProof/>
              <w:sz w:val="21"/>
              <w:szCs w:val="22"/>
            </w:rPr>
          </w:pPr>
          <w:hyperlink w:anchor="_Toc511220444" w:history="1">
            <w:r w:rsidRPr="0025041D">
              <w:rPr>
                <w:rStyle w:val="a3"/>
                <w:noProof/>
              </w:rPr>
              <w:t>10.</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押金收据与发票人员设置</w:t>
            </w:r>
            <w:r>
              <w:rPr>
                <w:noProof/>
                <w:webHidden/>
              </w:rPr>
              <w:tab/>
            </w:r>
            <w:r>
              <w:rPr>
                <w:noProof/>
                <w:webHidden/>
              </w:rPr>
              <w:fldChar w:fldCharType="begin"/>
            </w:r>
            <w:r>
              <w:rPr>
                <w:noProof/>
                <w:webHidden/>
              </w:rPr>
              <w:instrText xml:space="preserve"> PAGEREF _Toc511220444 \h </w:instrText>
            </w:r>
            <w:r>
              <w:rPr>
                <w:noProof/>
                <w:webHidden/>
              </w:rPr>
            </w:r>
            <w:r>
              <w:rPr>
                <w:noProof/>
                <w:webHidden/>
              </w:rPr>
              <w:fldChar w:fldCharType="separate"/>
            </w:r>
            <w:r>
              <w:rPr>
                <w:noProof/>
                <w:webHidden/>
              </w:rPr>
              <w:t>28</w:t>
            </w:r>
            <w:r>
              <w:rPr>
                <w:noProof/>
                <w:webHidden/>
              </w:rPr>
              <w:fldChar w:fldCharType="end"/>
            </w:r>
          </w:hyperlink>
        </w:p>
        <w:p w14:paraId="3F5943A3" w14:textId="1005C297" w:rsidR="00002AE3" w:rsidRDefault="00002AE3">
          <w:pPr>
            <w:pStyle w:val="12"/>
            <w:rPr>
              <w:rFonts w:asciiTheme="minorHAnsi" w:eastAsiaTheme="minorEastAsia" w:hAnsiTheme="minorHAnsi" w:cstheme="minorBidi"/>
              <w:b w:val="0"/>
              <w:bCs w:val="0"/>
              <w:caps w:val="0"/>
              <w:noProof/>
              <w:sz w:val="21"/>
              <w:szCs w:val="22"/>
            </w:rPr>
          </w:pPr>
          <w:hyperlink w:anchor="_Toc511220445" w:history="1">
            <w:r w:rsidRPr="0025041D">
              <w:rPr>
                <w:rStyle w:val="a3"/>
                <w:noProof/>
              </w:rPr>
              <w:t>11.</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退押金原因设置</w:t>
            </w:r>
            <w:r>
              <w:rPr>
                <w:noProof/>
                <w:webHidden/>
              </w:rPr>
              <w:tab/>
            </w:r>
            <w:r>
              <w:rPr>
                <w:noProof/>
                <w:webHidden/>
              </w:rPr>
              <w:fldChar w:fldCharType="begin"/>
            </w:r>
            <w:r>
              <w:rPr>
                <w:noProof/>
                <w:webHidden/>
              </w:rPr>
              <w:instrText xml:space="preserve"> PAGEREF _Toc511220445 \h </w:instrText>
            </w:r>
            <w:r>
              <w:rPr>
                <w:noProof/>
                <w:webHidden/>
              </w:rPr>
            </w:r>
            <w:r>
              <w:rPr>
                <w:noProof/>
                <w:webHidden/>
              </w:rPr>
              <w:fldChar w:fldCharType="separate"/>
            </w:r>
            <w:r>
              <w:rPr>
                <w:noProof/>
                <w:webHidden/>
              </w:rPr>
              <w:t>29</w:t>
            </w:r>
            <w:r>
              <w:rPr>
                <w:noProof/>
                <w:webHidden/>
              </w:rPr>
              <w:fldChar w:fldCharType="end"/>
            </w:r>
          </w:hyperlink>
        </w:p>
        <w:p w14:paraId="5E84AACA" w14:textId="5F04272E" w:rsidR="00002AE3" w:rsidRDefault="00002AE3">
          <w:pPr>
            <w:pStyle w:val="12"/>
            <w:rPr>
              <w:rFonts w:asciiTheme="minorHAnsi" w:eastAsiaTheme="minorEastAsia" w:hAnsiTheme="minorHAnsi" w:cstheme="minorBidi"/>
              <w:b w:val="0"/>
              <w:bCs w:val="0"/>
              <w:caps w:val="0"/>
              <w:noProof/>
              <w:sz w:val="21"/>
              <w:szCs w:val="22"/>
            </w:rPr>
          </w:pPr>
          <w:hyperlink w:anchor="_Toc511220446" w:history="1">
            <w:r w:rsidRPr="0025041D">
              <w:rPr>
                <w:rStyle w:val="a3"/>
                <w:noProof/>
              </w:rPr>
              <w:t>12.</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打印医嘱项子类设置</w:t>
            </w:r>
            <w:r>
              <w:rPr>
                <w:noProof/>
                <w:webHidden/>
              </w:rPr>
              <w:tab/>
            </w:r>
            <w:r>
              <w:rPr>
                <w:noProof/>
                <w:webHidden/>
              </w:rPr>
              <w:fldChar w:fldCharType="begin"/>
            </w:r>
            <w:r>
              <w:rPr>
                <w:noProof/>
                <w:webHidden/>
              </w:rPr>
              <w:instrText xml:space="preserve"> PAGEREF _Toc511220446 \h </w:instrText>
            </w:r>
            <w:r>
              <w:rPr>
                <w:noProof/>
                <w:webHidden/>
              </w:rPr>
            </w:r>
            <w:r>
              <w:rPr>
                <w:noProof/>
                <w:webHidden/>
              </w:rPr>
              <w:fldChar w:fldCharType="separate"/>
            </w:r>
            <w:r>
              <w:rPr>
                <w:noProof/>
                <w:webHidden/>
              </w:rPr>
              <w:t>31</w:t>
            </w:r>
            <w:r>
              <w:rPr>
                <w:noProof/>
                <w:webHidden/>
              </w:rPr>
              <w:fldChar w:fldCharType="end"/>
            </w:r>
          </w:hyperlink>
        </w:p>
        <w:p w14:paraId="2298FAC6" w14:textId="77AC0014" w:rsidR="00002AE3" w:rsidRDefault="00002AE3">
          <w:pPr>
            <w:pStyle w:val="12"/>
            <w:rPr>
              <w:rFonts w:asciiTheme="minorHAnsi" w:eastAsiaTheme="minorEastAsia" w:hAnsiTheme="minorHAnsi" w:cstheme="minorBidi"/>
              <w:b w:val="0"/>
              <w:bCs w:val="0"/>
              <w:caps w:val="0"/>
              <w:noProof/>
              <w:sz w:val="21"/>
              <w:szCs w:val="22"/>
            </w:rPr>
          </w:pPr>
          <w:hyperlink w:anchor="_Toc511220447" w:history="1">
            <w:r w:rsidRPr="0025041D">
              <w:rPr>
                <w:rStyle w:val="a3"/>
                <w:noProof/>
              </w:rPr>
              <w:t>13.</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修改价格安全组设置</w:t>
            </w:r>
            <w:r>
              <w:rPr>
                <w:noProof/>
                <w:webHidden/>
              </w:rPr>
              <w:tab/>
            </w:r>
            <w:r>
              <w:rPr>
                <w:noProof/>
                <w:webHidden/>
              </w:rPr>
              <w:fldChar w:fldCharType="begin"/>
            </w:r>
            <w:r>
              <w:rPr>
                <w:noProof/>
                <w:webHidden/>
              </w:rPr>
              <w:instrText xml:space="preserve"> PAGEREF _Toc511220447 \h </w:instrText>
            </w:r>
            <w:r>
              <w:rPr>
                <w:noProof/>
                <w:webHidden/>
              </w:rPr>
            </w:r>
            <w:r>
              <w:rPr>
                <w:noProof/>
                <w:webHidden/>
              </w:rPr>
              <w:fldChar w:fldCharType="separate"/>
            </w:r>
            <w:r>
              <w:rPr>
                <w:noProof/>
                <w:webHidden/>
              </w:rPr>
              <w:t>33</w:t>
            </w:r>
            <w:r>
              <w:rPr>
                <w:noProof/>
                <w:webHidden/>
              </w:rPr>
              <w:fldChar w:fldCharType="end"/>
            </w:r>
          </w:hyperlink>
        </w:p>
        <w:p w14:paraId="61D94D47" w14:textId="0E4CBFDA" w:rsidR="00002AE3" w:rsidRDefault="00002AE3">
          <w:pPr>
            <w:pStyle w:val="12"/>
            <w:rPr>
              <w:rFonts w:asciiTheme="minorHAnsi" w:eastAsiaTheme="minorEastAsia" w:hAnsiTheme="minorHAnsi" w:cstheme="minorBidi"/>
              <w:b w:val="0"/>
              <w:bCs w:val="0"/>
              <w:caps w:val="0"/>
              <w:noProof/>
              <w:sz w:val="21"/>
              <w:szCs w:val="22"/>
            </w:rPr>
          </w:pPr>
          <w:hyperlink w:anchor="_Toc511220448" w:history="1">
            <w:r w:rsidRPr="0025041D">
              <w:rPr>
                <w:rStyle w:val="a3"/>
                <w:noProof/>
              </w:rPr>
              <w:t>14.</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调价生效日期设置</w:t>
            </w:r>
            <w:r>
              <w:rPr>
                <w:noProof/>
                <w:webHidden/>
              </w:rPr>
              <w:tab/>
            </w:r>
            <w:r>
              <w:rPr>
                <w:noProof/>
                <w:webHidden/>
              </w:rPr>
              <w:fldChar w:fldCharType="begin"/>
            </w:r>
            <w:r>
              <w:rPr>
                <w:noProof/>
                <w:webHidden/>
              </w:rPr>
              <w:instrText xml:space="preserve"> PAGEREF _Toc511220448 \h </w:instrText>
            </w:r>
            <w:r>
              <w:rPr>
                <w:noProof/>
                <w:webHidden/>
              </w:rPr>
            </w:r>
            <w:r>
              <w:rPr>
                <w:noProof/>
                <w:webHidden/>
              </w:rPr>
              <w:fldChar w:fldCharType="separate"/>
            </w:r>
            <w:r>
              <w:rPr>
                <w:noProof/>
                <w:webHidden/>
              </w:rPr>
              <w:t>34</w:t>
            </w:r>
            <w:r>
              <w:rPr>
                <w:noProof/>
                <w:webHidden/>
              </w:rPr>
              <w:fldChar w:fldCharType="end"/>
            </w:r>
          </w:hyperlink>
        </w:p>
        <w:p w14:paraId="68768457" w14:textId="3A9425FB" w:rsidR="00002AE3" w:rsidRDefault="00002AE3">
          <w:pPr>
            <w:pStyle w:val="12"/>
            <w:rPr>
              <w:rFonts w:asciiTheme="minorHAnsi" w:eastAsiaTheme="minorEastAsia" w:hAnsiTheme="minorHAnsi" w:cstheme="minorBidi"/>
              <w:b w:val="0"/>
              <w:bCs w:val="0"/>
              <w:caps w:val="0"/>
              <w:noProof/>
              <w:sz w:val="21"/>
              <w:szCs w:val="22"/>
            </w:rPr>
          </w:pPr>
          <w:hyperlink w:anchor="_Toc511220449" w:history="1">
            <w:r w:rsidRPr="0025041D">
              <w:rPr>
                <w:rStyle w:val="a3"/>
                <w:noProof/>
              </w:rPr>
              <w:t>15.</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中途结算时按照指定价格拆分账单显示的自定义价格医嘱设置</w:t>
            </w:r>
            <w:r>
              <w:rPr>
                <w:noProof/>
                <w:webHidden/>
              </w:rPr>
              <w:tab/>
            </w:r>
            <w:r>
              <w:rPr>
                <w:noProof/>
                <w:webHidden/>
              </w:rPr>
              <w:fldChar w:fldCharType="begin"/>
            </w:r>
            <w:r>
              <w:rPr>
                <w:noProof/>
                <w:webHidden/>
              </w:rPr>
              <w:instrText xml:space="preserve"> PAGEREF _Toc511220449 \h </w:instrText>
            </w:r>
            <w:r>
              <w:rPr>
                <w:noProof/>
                <w:webHidden/>
              </w:rPr>
            </w:r>
            <w:r>
              <w:rPr>
                <w:noProof/>
                <w:webHidden/>
              </w:rPr>
              <w:fldChar w:fldCharType="separate"/>
            </w:r>
            <w:r>
              <w:rPr>
                <w:noProof/>
                <w:webHidden/>
              </w:rPr>
              <w:t>35</w:t>
            </w:r>
            <w:r>
              <w:rPr>
                <w:noProof/>
                <w:webHidden/>
              </w:rPr>
              <w:fldChar w:fldCharType="end"/>
            </w:r>
          </w:hyperlink>
        </w:p>
        <w:p w14:paraId="25BFFEDC" w14:textId="79231922" w:rsidR="00002AE3" w:rsidRDefault="00002AE3">
          <w:pPr>
            <w:pStyle w:val="12"/>
            <w:rPr>
              <w:rFonts w:asciiTheme="minorHAnsi" w:eastAsiaTheme="minorEastAsia" w:hAnsiTheme="minorHAnsi" w:cstheme="minorBidi"/>
              <w:b w:val="0"/>
              <w:bCs w:val="0"/>
              <w:caps w:val="0"/>
              <w:noProof/>
              <w:sz w:val="21"/>
              <w:szCs w:val="22"/>
            </w:rPr>
          </w:pPr>
          <w:hyperlink w:anchor="_Toc511220450" w:history="1">
            <w:r w:rsidRPr="0025041D">
              <w:rPr>
                <w:rStyle w:val="a3"/>
                <w:noProof/>
              </w:rPr>
              <w:t>16.</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担保额度设置</w:t>
            </w:r>
            <w:r>
              <w:rPr>
                <w:noProof/>
                <w:webHidden/>
              </w:rPr>
              <w:tab/>
            </w:r>
            <w:r>
              <w:rPr>
                <w:noProof/>
                <w:webHidden/>
              </w:rPr>
              <w:fldChar w:fldCharType="begin"/>
            </w:r>
            <w:r>
              <w:rPr>
                <w:noProof/>
                <w:webHidden/>
              </w:rPr>
              <w:instrText xml:space="preserve"> PAGEREF _Toc511220450 \h </w:instrText>
            </w:r>
            <w:r>
              <w:rPr>
                <w:noProof/>
                <w:webHidden/>
              </w:rPr>
            </w:r>
            <w:r>
              <w:rPr>
                <w:noProof/>
                <w:webHidden/>
              </w:rPr>
              <w:fldChar w:fldCharType="separate"/>
            </w:r>
            <w:r>
              <w:rPr>
                <w:noProof/>
                <w:webHidden/>
              </w:rPr>
              <w:t>37</w:t>
            </w:r>
            <w:r>
              <w:rPr>
                <w:noProof/>
                <w:webHidden/>
              </w:rPr>
              <w:fldChar w:fldCharType="end"/>
            </w:r>
          </w:hyperlink>
        </w:p>
        <w:p w14:paraId="51A0FE0F" w14:textId="1B206302" w:rsidR="00002AE3" w:rsidRDefault="00002AE3">
          <w:pPr>
            <w:pStyle w:val="12"/>
            <w:rPr>
              <w:rFonts w:asciiTheme="minorHAnsi" w:eastAsiaTheme="minorEastAsia" w:hAnsiTheme="minorHAnsi" w:cstheme="minorBidi"/>
              <w:b w:val="0"/>
              <w:bCs w:val="0"/>
              <w:caps w:val="0"/>
              <w:noProof/>
              <w:sz w:val="21"/>
              <w:szCs w:val="22"/>
            </w:rPr>
          </w:pPr>
          <w:hyperlink w:anchor="_Toc511220451" w:history="1">
            <w:r w:rsidRPr="0025041D">
              <w:rPr>
                <w:rStyle w:val="a3"/>
                <w:noProof/>
              </w:rPr>
              <w:t>17.</w:t>
            </w:r>
            <w:r>
              <w:rPr>
                <w:rFonts w:asciiTheme="minorHAnsi" w:eastAsiaTheme="minorEastAsia" w:hAnsiTheme="minorHAnsi" w:cstheme="minorBidi"/>
                <w:b w:val="0"/>
                <w:bCs w:val="0"/>
                <w:caps w:val="0"/>
                <w:noProof/>
                <w:sz w:val="21"/>
                <w:szCs w:val="22"/>
              </w:rPr>
              <w:tab/>
            </w:r>
            <w:r w:rsidRPr="0025041D">
              <w:rPr>
                <w:rStyle w:val="a3"/>
                <w:rFonts w:asciiTheme="majorEastAsia" w:eastAsiaTheme="majorEastAsia" w:hAnsiTheme="majorEastAsia"/>
                <w:noProof/>
              </w:rPr>
              <w:t>计费页签维护</w:t>
            </w:r>
            <w:r>
              <w:rPr>
                <w:noProof/>
                <w:webHidden/>
              </w:rPr>
              <w:tab/>
            </w:r>
            <w:r>
              <w:rPr>
                <w:noProof/>
                <w:webHidden/>
              </w:rPr>
              <w:fldChar w:fldCharType="begin"/>
            </w:r>
            <w:r>
              <w:rPr>
                <w:noProof/>
                <w:webHidden/>
              </w:rPr>
              <w:instrText xml:space="preserve"> PAGEREF _Toc511220451 \h </w:instrText>
            </w:r>
            <w:r>
              <w:rPr>
                <w:noProof/>
                <w:webHidden/>
              </w:rPr>
            </w:r>
            <w:r>
              <w:rPr>
                <w:noProof/>
                <w:webHidden/>
              </w:rPr>
              <w:fldChar w:fldCharType="separate"/>
            </w:r>
            <w:r>
              <w:rPr>
                <w:noProof/>
                <w:webHidden/>
              </w:rPr>
              <w:t>38</w:t>
            </w:r>
            <w:r>
              <w:rPr>
                <w:noProof/>
                <w:webHidden/>
              </w:rPr>
              <w:fldChar w:fldCharType="end"/>
            </w:r>
          </w:hyperlink>
        </w:p>
        <w:p w14:paraId="283F71DF" w14:textId="26AB5635"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52" w:history="1">
            <w:r w:rsidRPr="0025041D">
              <w:rPr>
                <w:rStyle w:val="a3"/>
                <w:rFonts w:ascii="Times New Roman" w:eastAsiaTheme="majorEastAsia" w:hAnsi="Times New Roman"/>
                <w:noProof/>
                <w:snapToGrid w:val="0"/>
                <w:w w:val="0"/>
                <w:kern w:val="0"/>
              </w:rPr>
              <w:t>17.1</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维护数据</w:t>
            </w:r>
            <w:r>
              <w:rPr>
                <w:noProof/>
                <w:webHidden/>
              </w:rPr>
              <w:tab/>
            </w:r>
            <w:r>
              <w:rPr>
                <w:noProof/>
                <w:webHidden/>
              </w:rPr>
              <w:fldChar w:fldCharType="begin"/>
            </w:r>
            <w:r>
              <w:rPr>
                <w:noProof/>
                <w:webHidden/>
              </w:rPr>
              <w:instrText xml:space="preserve"> PAGEREF _Toc511220452 \h </w:instrText>
            </w:r>
            <w:r>
              <w:rPr>
                <w:noProof/>
                <w:webHidden/>
              </w:rPr>
            </w:r>
            <w:r>
              <w:rPr>
                <w:noProof/>
                <w:webHidden/>
              </w:rPr>
              <w:fldChar w:fldCharType="separate"/>
            </w:r>
            <w:r>
              <w:rPr>
                <w:noProof/>
                <w:webHidden/>
              </w:rPr>
              <w:t>38</w:t>
            </w:r>
            <w:r>
              <w:rPr>
                <w:noProof/>
                <w:webHidden/>
              </w:rPr>
              <w:fldChar w:fldCharType="end"/>
            </w:r>
          </w:hyperlink>
        </w:p>
        <w:p w14:paraId="25004B7C" w14:textId="06ED49E1"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53" w:history="1">
            <w:r w:rsidRPr="0025041D">
              <w:rPr>
                <w:rStyle w:val="a3"/>
                <w:rFonts w:ascii="Times New Roman" w:eastAsiaTheme="majorEastAsia" w:hAnsi="Times New Roman"/>
                <w:noProof/>
                <w:snapToGrid w:val="0"/>
                <w:w w:val="0"/>
                <w:kern w:val="0"/>
              </w:rPr>
              <w:t>17.2</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页签授权</w:t>
            </w:r>
            <w:r>
              <w:rPr>
                <w:noProof/>
                <w:webHidden/>
              </w:rPr>
              <w:tab/>
            </w:r>
            <w:r>
              <w:rPr>
                <w:noProof/>
                <w:webHidden/>
              </w:rPr>
              <w:fldChar w:fldCharType="begin"/>
            </w:r>
            <w:r>
              <w:rPr>
                <w:noProof/>
                <w:webHidden/>
              </w:rPr>
              <w:instrText xml:space="preserve"> PAGEREF _Toc511220453 \h </w:instrText>
            </w:r>
            <w:r>
              <w:rPr>
                <w:noProof/>
                <w:webHidden/>
              </w:rPr>
            </w:r>
            <w:r>
              <w:rPr>
                <w:noProof/>
                <w:webHidden/>
              </w:rPr>
              <w:fldChar w:fldCharType="separate"/>
            </w:r>
            <w:r>
              <w:rPr>
                <w:noProof/>
                <w:webHidden/>
              </w:rPr>
              <w:t>39</w:t>
            </w:r>
            <w:r>
              <w:rPr>
                <w:noProof/>
                <w:webHidden/>
              </w:rPr>
              <w:fldChar w:fldCharType="end"/>
            </w:r>
          </w:hyperlink>
        </w:p>
        <w:p w14:paraId="175C94DD" w14:textId="3EC4DF20" w:rsidR="00002AE3" w:rsidRDefault="00002AE3">
          <w:pPr>
            <w:pStyle w:val="21"/>
            <w:tabs>
              <w:tab w:val="left" w:pos="840"/>
              <w:tab w:val="right" w:leader="dot" w:pos="8296"/>
            </w:tabs>
            <w:rPr>
              <w:rFonts w:asciiTheme="minorHAnsi" w:eastAsiaTheme="minorEastAsia" w:hAnsiTheme="minorHAnsi" w:cstheme="minorBidi"/>
              <w:smallCaps w:val="0"/>
              <w:noProof/>
              <w:sz w:val="21"/>
              <w:szCs w:val="22"/>
            </w:rPr>
          </w:pPr>
          <w:hyperlink w:anchor="_Toc511220454" w:history="1">
            <w:r w:rsidRPr="0025041D">
              <w:rPr>
                <w:rStyle w:val="a3"/>
                <w:rFonts w:ascii="Times New Roman" w:eastAsiaTheme="majorEastAsia" w:hAnsi="Times New Roman"/>
                <w:noProof/>
                <w:snapToGrid w:val="0"/>
                <w:w w:val="0"/>
                <w:kern w:val="0"/>
              </w:rPr>
              <w:t>17.3</w:t>
            </w:r>
            <w:r>
              <w:rPr>
                <w:rFonts w:asciiTheme="minorHAnsi" w:eastAsiaTheme="minorEastAsia" w:hAnsiTheme="minorHAnsi" w:cstheme="minorBidi"/>
                <w:smallCaps w:val="0"/>
                <w:noProof/>
                <w:sz w:val="21"/>
                <w:szCs w:val="22"/>
              </w:rPr>
              <w:tab/>
            </w:r>
            <w:r w:rsidRPr="0025041D">
              <w:rPr>
                <w:rStyle w:val="a3"/>
                <w:rFonts w:asciiTheme="majorEastAsia" w:eastAsiaTheme="majorEastAsia" w:hAnsiTheme="majorEastAsia"/>
                <w:noProof/>
              </w:rPr>
              <w:t>界面显示</w:t>
            </w:r>
            <w:r>
              <w:rPr>
                <w:noProof/>
                <w:webHidden/>
              </w:rPr>
              <w:tab/>
            </w:r>
            <w:r>
              <w:rPr>
                <w:noProof/>
                <w:webHidden/>
              </w:rPr>
              <w:fldChar w:fldCharType="begin"/>
            </w:r>
            <w:r>
              <w:rPr>
                <w:noProof/>
                <w:webHidden/>
              </w:rPr>
              <w:instrText xml:space="preserve"> PAGEREF _Toc511220454 \h </w:instrText>
            </w:r>
            <w:r>
              <w:rPr>
                <w:noProof/>
                <w:webHidden/>
              </w:rPr>
            </w:r>
            <w:r>
              <w:rPr>
                <w:noProof/>
                <w:webHidden/>
              </w:rPr>
              <w:fldChar w:fldCharType="separate"/>
            </w:r>
            <w:r>
              <w:rPr>
                <w:noProof/>
                <w:webHidden/>
              </w:rPr>
              <w:t>40</w:t>
            </w:r>
            <w:r>
              <w:rPr>
                <w:noProof/>
                <w:webHidden/>
              </w:rPr>
              <w:fldChar w:fldCharType="end"/>
            </w:r>
          </w:hyperlink>
        </w:p>
        <w:p w14:paraId="7B2AAB5A" w14:textId="7ECA55C0" w:rsidR="002C213E" w:rsidRPr="009C33F2" w:rsidRDefault="00643F5E">
          <w:pPr>
            <w:rPr>
              <w:rFonts w:asciiTheme="majorEastAsia" w:eastAsiaTheme="majorEastAsia" w:hAnsiTheme="majorEastAsia"/>
            </w:rPr>
          </w:pPr>
          <w:r w:rsidRPr="009C33F2">
            <w:rPr>
              <w:rFonts w:asciiTheme="majorEastAsia" w:eastAsiaTheme="majorEastAsia" w:hAnsiTheme="majorEastAsia"/>
              <w:b/>
              <w:bCs/>
              <w:lang w:val="zh-CN"/>
            </w:rPr>
            <w:fldChar w:fldCharType="end"/>
          </w:r>
        </w:p>
      </w:sdtContent>
    </w:sdt>
    <w:p w14:paraId="2EFC9E26" w14:textId="77777777" w:rsidR="002C213E" w:rsidRPr="009C33F2" w:rsidRDefault="002C213E" w:rsidP="002C213E">
      <w:pPr>
        <w:jc w:val="left"/>
        <w:rPr>
          <w:rFonts w:asciiTheme="majorEastAsia" w:eastAsiaTheme="majorEastAsia" w:hAnsiTheme="majorEastAsia"/>
        </w:rPr>
      </w:pPr>
    </w:p>
    <w:p w14:paraId="2C4BD46C" w14:textId="77777777" w:rsidR="002C213E" w:rsidRPr="009C33F2" w:rsidRDefault="002C213E" w:rsidP="002C213E">
      <w:pPr>
        <w:pStyle w:val="10"/>
        <w:rPr>
          <w:rFonts w:asciiTheme="majorEastAsia" w:eastAsiaTheme="majorEastAsia" w:hAnsiTheme="majorEastAsia"/>
        </w:rPr>
      </w:pPr>
      <w:bookmarkStart w:id="2" w:name="_Toc511220431"/>
      <w:r w:rsidRPr="009C33F2">
        <w:rPr>
          <w:rFonts w:asciiTheme="majorEastAsia" w:eastAsiaTheme="majorEastAsia" w:hAnsiTheme="majorEastAsia"/>
        </w:rPr>
        <w:lastRenderedPageBreak/>
        <w:t>概述</w:t>
      </w:r>
      <w:bookmarkEnd w:id="2"/>
    </w:p>
    <w:p w14:paraId="74210B0C"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rPr>
        <w:t>D</w:t>
      </w:r>
      <w:r w:rsidRPr="009C33F2">
        <w:rPr>
          <w:rFonts w:asciiTheme="majorEastAsia" w:eastAsiaTheme="majorEastAsia" w:hAnsiTheme="majorEastAsia" w:hint="eastAsia"/>
        </w:rPr>
        <w:t>emo用户登录系统，点击【首页】-</w:t>
      </w:r>
      <w:r w:rsidR="008E78EE" w:rsidRPr="009C33F2">
        <w:rPr>
          <w:rFonts w:asciiTheme="majorEastAsia" w:eastAsiaTheme="majorEastAsia" w:hAnsiTheme="majorEastAsia" w:hint="eastAsia"/>
        </w:rPr>
        <w:t>【首页】，点击【基础数据平台</w:t>
      </w:r>
      <w:r w:rsidRPr="009C33F2">
        <w:rPr>
          <w:rFonts w:asciiTheme="majorEastAsia" w:eastAsiaTheme="majorEastAsia" w:hAnsiTheme="majorEastAsia" w:hint="eastAsia"/>
        </w:rPr>
        <w:t>】菜单，进入基础数据维护界面。</w:t>
      </w:r>
    </w:p>
    <w:p w14:paraId="32B1C711"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“新计费代码维护”内容分布在</w:t>
      </w:r>
      <w:r w:rsidR="00C74511" w:rsidRPr="009C33F2">
        <w:rPr>
          <w:rFonts w:asciiTheme="majorEastAsia" w:eastAsiaTheme="majorEastAsia" w:hAnsiTheme="majorEastAsia" w:hint="eastAsia"/>
        </w:rPr>
        <w:t>该</w:t>
      </w:r>
      <w:r w:rsidRPr="009C33F2">
        <w:rPr>
          <w:rFonts w:asciiTheme="majorEastAsia" w:eastAsiaTheme="majorEastAsia" w:hAnsiTheme="majorEastAsia" w:hint="eastAsia"/>
        </w:rPr>
        <w:t>菜单下：</w:t>
      </w:r>
    </w:p>
    <w:p w14:paraId="692EACD1" w14:textId="0F8E0658" w:rsidR="0087686A" w:rsidRPr="009C33F2" w:rsidRDefault="008E78EE" w:rsidP="0087686A">
      <w:pPr>
        <w:rPr>
          <w:rFonts w:asciiTheme="majorEastAsia" w:eastAsiaTheme="majorEastAsia" w:hAnsiTheme="majorEastAsia"/>
        </w:rPr>
      </w:pPr>
      <w:r w:rsidRPr="009C33F2">
        <w:rPr>
          <w:rFonts w:asciiTheme="majorEastAsia" w:eastAsiaTheme="majorEastAsia" w:hAnsiTheme="majorEastAsia" w:hint="eastAsia"/>
        </w:rPr>
        <w:t>【产品</w:t>
      </w:r>
      <w:r w:rsidR="0087686A" w:rsidRPr="009C33F2">
        <w:rPr>
          <w:rFonts w:asciiTheme="majorEastAsia" w:eastAsiaTheme="majorEastAsia" w:hAnsiTheme="majorEastAsia" w:hint="eastAsia"/>
        </w:rPr>
        <w:t>配置】-【计费系统管理】：病人就诊类别与标准价格、病人折扣记账系数维护、医嘱计费点设置、系统配置参数、住院业务配置参数；欠费控制级别、</w:t>
      </w:r>
      <w:r w:rsidR="00314FDA" w:rsidRPr="009C33F2">
        <w:rPr>
          <w:rFonts w:asciiTheme="majorEastAsia" w:eastAsiaTheme="majorEastAsia" w:hAnsiTheme="majorEastAsia" w:hint="eastAsia"/>
        </w:rPr>
        <w:t>欠费额度设置</w:t>
      </w:r>
      <w:r w:rsidR="0087686A" w:rsidRPr="009C33F2">
        <w:rPr>
          <w:rFonts w:asciiTheme="majorEastAsia" w:eastAsiaTheme="majorEastAsia" w:hAnsiTheme="majorEastAsia" w:hint="eastAsia"/>
        </w:rPr>
        <w:t>、欠费管理不受控制科室；押金收据和发票人员设置、退押金原因设置、打印医嘱项子类设置、修改价格安全组设置、调价生效日期设置</w:t>
      </w:r>
      <w:r w:rsidR="00816D02" w:rsidRPr="009C33F2">
        <w:rPr>
          <w:rFonts w:asciiTheme="majorEastAsia" w:eastAsiaTheme="majorEastAsia" w:hAnsiTheme="majorEastAsia" w:hint="eastAsia"/>
        </w:rPr>
        <w:t>，如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_Ref510515614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EE2112" w:rsidRPr="009C33F2">
        <w:rPr>
          <w:rFonts w:asciiTheme="majorEastAsia" w:eastAsiaTheme="majorEastAsia" w:hAnsiTheme="majorEastAsia"/>
        </w:rPr>
        <w:fldChar w:fldCharType="end"/>
      </w:r>
      <w:r w:rsidR="00816D02" w:rsidRPr="009C33F2">
        <w:rPr>
          <w:rFonts w:asciiTheme="majorEastAsia" w:eastAsiaTheme="majorEastAsia" w:hAnsiTheme="majorEastAsia" w:hint="eastAsia"/>
        </w:rPr>
        <w:t>所示。</w:t>
      </w:r>
    </w:p>
    <w:p w14:paraId="7B5705BA" w14:textId="77777777" w:rsidR="00EE2112" w:rsidRPr="009C33F2" w:rsidRDefault="00770259"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2325338C" wp14:editId="65374059">
            <wp:extent cx="5274310" cy="2613958"/>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613958"/>
                    </a:xfrm>
                    <a:prstGeom prst="rect">
                      <a:avLst/>
                    </a:prstGeom>
                  </pic:spPr>
                </pic:pic>
              </a:graphicData>
            </a:graphic>
          </wp:inline>
        </w:drawing>
      </w:r>
    </w:p>
    <w:p w14:paraId="3EA8BF5E" w14:textId="6A248336" w:rsidR="0087686A" w:rsidRPr="009C33F2" w:rsidRDefault="00EE2112" w:rsidP="00EE2112">
      <w:pPr>
        <w:pStyle w:val="aff0"/>
        <w:rPr>
          <w:rFonts w:asciiTheme="majorEastAsia" w:eastAsiaTheme="majorEastAsia" w:hAnsiTheme="majorEastAsia"/>
        </w:rPr>
      </w:pPr>
      <w:bookmarkStart w:id="3" w:name="_Ref510515614"/>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3"/>
    </w:p>
    <w:p w14:paraId="3BFC4553" w14:textId="77777777" w:rsidR="0087686A" w:rsidRPr="009C33F2" w:rsidRDefault="0087686A" w:rsidP="0087686A">
      <w:pPr>
        <w:pStyle w:val="10"/>
        <w:rPr>
          <w:rFonts w:asciiTheme="majorEastAsia" w:eastAsiaTheme="majorEastAsia" w:hAnsiTheme="majorEastAsia"/>
        </w:rPr>
      </w:pPr>
      <w:bookmarkStart w:id="4" w:name="_收费项目"/>
      <w:bookmarkStart w:id="5" w:name="_收费项目查询"/>
      <w:bookmarkStart w:id="6" w:name="_（finish）收费项目查询"/>
      <w:bookmarkStart w:id="7" w:name="_医嘱与收费项目对应表"/>
      <w:bookmarkStart w:id="8" w:name="_医嘱项与收费项对照"/>
      <w:bookmarkStart w:id="9" w:name="_医嘱计费点设定"/>
      <w:bookmarkStart w:id="10" w:name="_（finish）医嘱计费点设置"/>
      <w:bookmarkStart w:id="11" w:name="_Toc382649017"/>
      <w:bookmarkStart w:id="12" w:name="_Toc511220432"/>
      <w:bookmarkEnd w:id="4"/>
      <w:bookmarkEnd w:id="5"/>
      <w:bookmarkEnd w:id="6"/>
      <w:bookmarkEnd w:id="7"/>
      <w:bookmarkEnd w:id="8"/>
      <w:bookmarkEnd w:id="9"/>
      <w:bookmarkEnd w:id="10"/>
      <w:r w:rsidRPr="009C33F2">
        <w:rPr>
          <w:rFonts w:asciiTheme="majorEastAsia" w:eastAsiaTheme="majorEastAsia" w:hAnsiTheme="majorEastAsia" w:hint="eastAsia"/>
        </w:rPr>
        <w:lastRenderedPageBreak/>
        <w:t>医嘱计费点设</w:t>
      </w:r>
      <w:bookmarkEnd w:id="11"/>
      <w:r w:rsidRPr="009C33F2">
        <w:rPr>
          <w:rFonts w:asciiTheme="majorEastAsia" w:eastAsiaTheme="majorEastAsia" w:hAnsiTheme="majorEastAsia" w:hint="eastAsia"/>
        </w:rPr>
        <w:t>置</w:t>
      </w:r>
      <w:bookmarkEnd w:id="12"/>
    </w:p>
    <w:p w14:paraId="57FC524C" w14:textId="77777777" w:rsidR="00572897" w:rsidRPr="009C33F2" w:rsidRDefault="00572897" w:rsidP="0087686A">
      <w:pPr>
        <w:rPr>
          <w:rFonts w:asciiTheme="majorEastAsia" w:eastAsiaTheme="majorEastAsia" w:hAnsiTheme="majorEastAsia"/>
        </w:rPr>
      </w:pPr>
      <w:r w:rsidRPr="009C33F2">
        <w:rPr>
          <w:rFonts w:asciiTheme="majorEastAsia" w:eastAsiaTheme="majorEastAsia" w:hAnsiTheme="majorEastAsia" w:hint="eastAsia"/>
        </w:rPr>
        <w:t>医嘱计费点是指住院医嘱在什么条件下进行计费与退费，系统按照医嘱子类进行定义。</w:t>
      </w:r>
    </w:p>
    <w:p w14:paraId="05EE22F3" w14:textId="77777777" w:rsidR="00572897" w:rsidRPr="009C33F2" w:rsidRDefault="00572897" w:rsidP="0087686A">
      <w:pPr>
        <w:rPr>
          <w:rFonts w:asciiTheme="majorEastAsia" w:eastAsiaTheme="majorEastAsia" w:hAnsiTheme="majorEastAsia"/>
        </w:rPr>
      </w:pPr>
      <w:r w:rsidRPr="009C33F2">
        <w:rPr>
          <w:rFonts w:asciiTheme="majorEastAsia" w:eastAsiaTheme="majorEastAsia" w:hAnsiTheme="majorEastAsia" w:hint="eastAsia"/>
        </w:rPr>
        <w:t>计费点分四类：</w:t>
      </w:r>
    </w:p>
    <w:p w14:paraId="1BBF88FD" w14:textId="77777777" w:rsidR="00572897" w:rsidRPr="009C33F2" w:rsidRDefault="00572897" w:rsidP="00572897">
      <w:pPr>
        <w:ind w:firstLineChars="200" w:firstLine="480"/>
        <w:rPr>
          <w:rFonts w:asciiTheme="majorEastAsia" w:eastAsiaTheme="majorEastAsia" w:hAnsiTheme="majorEastAsia"/>
        </w:rPr>
      </w:pPr>
      <w:r w:rsidRPr="009C33F2">
        <w:rPr>
          <w:rFonts w:asciiTheme="majorEastAsia" w:eastAsiaTheme="majorEastAsia" w:hAnsiTheme="majorEastAsia" w:hint="eastAsia"/>
        </w:rPr>
        <w:t>Order Entry or Discontinued：下医嘱计费,停医嘱退费，一般通过计费的系统参数设置为默认；</w:t>
      </w:r>
    </w:p>
    <w:p w14:paraId="1DF71B0B" w14:textId="77777777" w:rsidR="00572897" w:rsidRPr="009C33F2" w:rsidRDefault="00572897" w:rsidP="00572897">
      <w:pPr>
        <w:ind w:firstLineChars="200" w:firstLine="480"/>
        <w:rPr>
          <w:rFonts w:asciiTheme="majorEastAsia" w:eastAsiaTheme="majorEastAsia" w:hAnsiTheme="majorEastAsia"/>
        </w:rPr>
      </w:pPr>
      <w:r w:rsidRPr="009C33F2">
        <w:rPr>
          <w:rFonts w:asciiTheme="majorEastAsia" w:eastAsiaTheme="majorEastAsia" w:hAnsiTheme="majorEastAsia" w:hint="eastAsia"/>
        </w:rPr>
        <w:t>Order Executed：医嘱执行后计费，取消执行并取消（停）医嘱后退费；</w:t>
      </w:r>
    </w:p>
    <w:p w14:paraId="2BD53343" w14:textId="77777777" w:rsidR="00572897" w:rsidRPr="009C33F2" w:rsidRDefault="00572897" w:rsidP="00572897">
      <w:pPr>
        <w:ind w:firstLineChars="200" w:firstLine="480"/>
        <w:rPr>
          <w:rFonts w:asciiTheme="majorEastAsia" w:eastAsiaTheme="majorEastAsia" w:hAnsiTheme="majorEastAsia"/>
        </w:rPr>
      </w:pPr>
      <w:r w:rsidRPr="009C33F2">
        <w:rPr>
          <w:rFonts w:asciiTheme="majorEastAsia" w:eastAsiaTheme="majorEastAsia" w:hAnsiTheme="majorEastAsia" w:hint="eastAsia"/>
        </w:rPr>
        <w:t>Nurse Executed：护士执行后计费，护士取消执行后退费；</w:t>
      </w:r>
    </w:p>
    <w:p w14:paraId="35F53922" w14:textId="5DEDD53C" w:rsidR="00572897" w:rsidRPr="009C33F2" w:rsidRDefault="00572897" w:rsidP="00E71054">
      <w:pPr>
        <w:ind w:firstLineChars="200" w:firstLine="480"/>
        <w:rPr>
          <w:rFonts w:asciiTheme="majorEastAsia" w:eastAsiaTheme="majorEastAsia" w:hAnsiTheme="majorEastAsia"/>
        </w:rPr>
      </w:pPr>
      <w:r w:rsidRPr="009C33F2">
        <w:rPr>
          <w:rFonts w:asciiTheme="majorEastAsia" w:eastAsiaTheme="majorEastAsia" w:hAnsiTheme="majorEastAsia" w:hint="eastAsia"/>
        </w:rPr>
        <w:t>Pharmacy Collected or Return：药房发药后计费，药房退药后退费。</w:t>
      </w:r>
    </w:p>
    <w:p w14:paraId="1B9DAB2A"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打开【产品组配置】-【计费系统管理】-【计费设置】-【医嘱计费点设置】菜单，可以按照医嘱子类设定计费点。</w:t>
      </w:r>
      <w:r w:rsidR="00391E42" w:rsidRPr="009C33F2">
        <w:rPr>
          <w:rFonts w:asciiTheme="majorEastAsia" w:eastAsiaTheme="majorEastAsia" w:hAnsiTheme="majorEastAsia" w:hint="eastAsia"/>
        </w:rPr>
        <w:t>不维护的，默认下医嘱计费</w:t>
      </w:r>
    </w:p>
    <w:p w14:paraId="0ABC2D9F" w14:textId="56961CFB"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界面显示如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_Ref510515622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EE211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4A0BA9DD" w14:textId="77777777" w:rsidR="00EE2112" w:rsidRPr="009C33F2" w:rsidRDefault="00770259"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3AC82E8" wp14:editId="5C26B953">
            <wp:extent cx="5274310" cy="261029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610295"/>
                    </a:xfrm>
                    <a:prstGeom prst="rect">
                      <a:avLst/>
                    </a:prstGeom>
                  </pic:spPr>
                </pic:pic>
              </a:graphicData>
            </a:graphic>
          </wp:inline>
        </w:drawing>
      </w:r>
    </w:p>
    <w:p w14:paraId="702EEB8D" w14:textId="428B8AA5" w:rsidR="0087686A" w:rsidRPr="009C33F2" w:rsidRDefault="00EE2112" w:rsidP="00EE2112">
      <w:pPr>
        <w:pStyle w:val="aff0"/>
        <w:rPr>
          <w:rFonts w:asciiTheme="majorEastAsia" w:eastAsiaTheme="majorEastAsia" w:hAnsiTheme="majorEastAsia"/>
        </w:rPr>
      </w:pPr>
      <w:bookmarkStart w:id="13" w:name="_Ref510515622"/>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13"/>
    </w:p>
    <w:p w14:paraId="103B1B56"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不选择记录，点击【添加】按钮，在列表下方输入【医嘱子类】和【计费点名称】，选择【许可类型】，点击【保存】按钮增加记录。</w:t>
      </w:r>
    </w:p>
    <w:p w14:paraId="46947348"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选中记录，点击【修改】按钮并修改记录，点击【保存】修改记录。</w:t>
      </w:r>
    </w:p>
    <w:p w14:paraId="4382208D" w14:textId="3ADF9622" w:rsidR="00A93F9B"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选中记录，点击【删除】，可以删除记录。</w:t>
      </w:r>
    </w:p>
    <w:p w14:paraId="7227ACE4" w14:textId="77777777" w:rsidR="00AA2DF8" w:rsidRPr="009C33F2" w:rsidRDefault="00A93F9B" w:rsidP="0087686A">
      <w:pPr>
        <w:rPr>
          <w:rFonts w:asciiTheme="majorEastAsia" w:eastAsiaTheme="majorEastAsia" w:hAnsiTheme="majorEastAsia"/>
          <w:noProof/>
          <w:color w:val="FF0000"/>
        </w:rPr>
      </w:pPr>
      <w:r w:rsidRPr="009C33F2">
        <w:rPr>
          <w:rFonts w:asciiTheme="majorEastAsia" w:eastAsiaTheme="majorEastAsia" w:hAnsiTheme="majorEastAsia" w:hint="eastAsia"/>
          <w:noProof/>
          <w:color w:val="FF0000"/>
        </w:rPr>
        <w:t>注</w:t>
      </w:r>
      <w:r w:rsidR="00887297" w:rsidRPr="009C33F2">
        <w:rPr>
          <w:rFonts w:asciiTheme="majorEastAsia" w:eastAsiaTheme="majorEastAsia" w:hAnsiTheme="majorEastAsia" w:hint="eastAsia"/>
          <w:noProof/>
          <w:color w:val="FF0000"/>
        </w:rPr>
        <w:t>1</w:t>
      </w:r>
      <w:r w:rsidRPr="009C33F2">
        <w:rPr>
          <w:rFonts w:asciiTheme="majorEastAsia" w:eastAsiaTheme="majorEastAsia" w:hAnsiTheme="majorEastAsia" w:hint="eastAsia"/>
          <w:noProof/>
          <w:color w:val="FF0000"/>
        </w:rPr>
        <w:t>：</w:t>
      </w:r>
      <w:r w:rsidR="00AA2DF8" w:rsidRPr="009C33F2">
        <w:rPr>
          <w:rFonts w:asciiTheme="majorEastAsia" w:eastAsiaTheme="majorEastAsia" w:hAnsiTheme="majorEastAsia" w:hint="eastAsia"/>
          <w:noProof/>
          <w:color w:val="FF0000"/>
        </w:rPr>
        <w:t>关联到中心药房的科室走科室发药，都是下医嘱计费。</w:t>
      </w:r>
    </w:p>
    <w:p w14:paraId="7720A7B4" w14:textId="30F31C8C" w:rsidR="00AA2DF8" w:rsidRPr="009C33F2" w:rsidRDefault="00DE163B" w:rsidP="00AA2DF8">
      <w:pPr>
        <w:ind w:firstLineChars="200" w:firstLine="480"/>
        <w:jc w:val="left"/>
        <w:rPr>
          <w:rFonts w:asciiTheme="majorEastAsia" w:eastAsiaTheme="majorEastAsia" w:hAnsiTheme="majorEastAsia"/>
          <w:noProof/>
        </w:rPr>
      </w:pPr>
      <w:r w:rsidRPr="009C33F2">
        <w:rPr>
          <w:rFonts w:asciiTheme="majorEastAsia" w:eastAsiaTheme="majorEastAsia" w:hAnsiTheme="majorEastAsia" w:hint="eastAsia"/>
          <w:noProof/>
        </w:rPr>
        <w:t>患者是在</w:t>
      </w:r>
      <w:r w:rsidR="00AA2DF8" w:rsidRPr="009C33F2">
        <w:rPr>
          <w:rFonts w:asciiTheme="majorEastAsia" w:eastAsiaTheme="majorEastAsia" w:hAnsiTheme="majorEastAsia" w:hint="eastAsia"/>
          <w:noProof/>
        </w:rPr>
        <w:t>科室那里</w:t>
      </w:r>
      <w:r w:rsidRPr="009C33F2">
        <w:rPr>
          <w:rFonts w:asciiTheme="majorEastAsia" w:eastAsiaTheme="majorEastAsia" w:hAnsiTheme="majorEastAsia" w:hint="eastAsia"/>
          <w:noProof/>
        </w:rPr>
        <w:t>直接用</w:t>
      </w:r>
      <w:r w:rsidR="00AA2DF8" w:rsidRPr="009C33F2">
        <w:rPr>
          <w:rFonts w:asciiTheme="majorEastAsia" w:eastAsiaTheme="majorEastAsia" w:hAnsiTheme="majorEastAsia" w:hint="eastAsia"/>
          <w:noProof/>
        </w:rPr>
        <w:t>药，然后住院药房再通过科室发药发给科室，补充科室库存。例如：</w:t>
      </w:r>
      <w:r w:rsidR="00A93F9B" w:rsidRPr="009C33F2">
        <w:rPr>
          <w:rFonts w:asciiTheme="majorEastAsia" w:eastAsiaTheme="majorEastAsia" w:hAnsiTheme="majorEastAsia" w:hint="eastAsia"/>
          <w:noProof/>
        </w:rPr>
        <w:t>中心药房关联</w:t>
      </w:r>
      <w:r w:rsidR="00D56BE1" w:rsidRPr="009C33F2">
        <w:rPr>
          <w:rFonts w:asciiTheme="majorEastAsia" w:eastAsiaTheme="majorEastAsia" w:hAnsiTheme="majorEastAsia" w:hint="eastAsia"/>
          <w:noProof/>
        </w:rPr>
        <w:t>手术室</w:t>
      </w:r>
      <w:r w:rsidR="00A93F9B" w:rsidRPr="009C33F2">
        <w:rPr>
          <w:rFonts w:asciiTheme="majorEastAsia" w:eastAsiaTheme="majorEastAsia" w:hAnsiTheme="majorEastAsia" w:hint="eastAsia"/>
          <w:noProof/>
        </w:rPr>
        <w:t>，</w:t>
      </w:r>
      <w:r w:rsidR="00D56BE1" w:rsidRPr="009C33F2">
        <w:rPr>
          <w:rFonts w:asciiTheme="majorEastAsia" w:eastAsiaTheme="majorEastAsia" w:hAnsiTheme="majorEastAsia" w:hint="eastAsia"/>
          <w:noProof/>
        </w:rPr>
        <w:t>手术室</w:t>
      </w:r>
      <w:r w:rsidR="00A93F9B" w:rsidRPr="009C33F2">
        <w:rPr>
          <w:rFonts w:asciiTheme="majorEastAsia" w:eastAsiaTheme="majorEastAsia" w:hAnsiTheme="majorEastAsia" w:hint="eastAsia"/>
          <w:noProof/>
        </w:rPr>
        <w:t>开</w:t>
      </w:r>
      <w:r w:rsidR="00D56BE1" w:rsidRPr="009C33F2">
        <w:rPr>
          <w:rFonts w:asciiTheme="majorEastAsia" w:eastAsiaTheme="majorEastAsia" w:hAnsiTheme="majorEastAsia" w:hint="eastAsia"/>
          <w:noProof/>
        </w:rPr>
        <w:t>的</w:t>
      </w:r>
      <w:r w:rsidR="00A93F9B" w:rsidRPr="009C33F2">
        <w:rPr>
          <w:rFonts w:asciiTheme="majorEastAsia" w:eastAsiaTheme="majorEastAsia" w:hAnsiTheme="majorEastAsia" w:hint="eastAsia"/>
          <w:noProof/>
        </w:rPr>
        <w:t>药品医嘱（计费点</w:t>
      </w:r>
      <w:r w:rsidR="00AA2DF8" w:rsidRPr="009C33F2">
        <w:rPr>
          <w:rFonts w:asciiTheme="majorEastAsia" w:eastAsiaTheme="majorEastAsia" w:hAnsiTheme="majorEastAsia" w:hint="eastAsia"/>
          <w:noProof/>
        </w:rPr>
        <w:t>非</w:t>
      </w:r>
      <w:r w:rsidR="00A93F9B" w:rsidRPr="009C33F2">
        <w:rPr>
          <w:rFonts w:asciiTheme="majorEastAsia" w:eastAsiaTheme="majorEastAsia" w:hAnsiTheme="majorEastAsia" w:hint="eastAsia"/>
          <w:noProof/>
        </w:rPr>
        <w:t>下医嘱计费），</w:t>
      </w:r>
      <w:r w:rsidR="00AA2DF8" w:rsidRPr="009C33F2">
        <w:rPr>
          <w:rFonts w:asciiTheme="majorEastAsia" w:eastAsiaTheme="majorEastAsia" w:hAnsiTheme="majorEastAsia" w:hint="eastAsia"/>
          <w:noProof/>
        </w:rPr>
        <w:t>该药品医嘱已计费。</w:t>
      </w:r>
      <w:r w:rsidR="00E4365C" w:rsidRPr="009C33F2">
        <w:rPr>
          <w:rFonts w:asciiTheme="majorEastAsia" w:eastAsiaTheme="majorEastAsia" w:hAnsiTheme="majorEastAsia" w:hint="eastAsia"/>
          <w:noProof/>
        </w:rPr>
        <w:t>如</w:t>
      </w:r>
      <w:r w:rsidR="00EE2112" w:rsidRPr="009C33F2">
        <w:rPr>
          <w:rFonts w:asciiTheme="majorEastAsia" w:eastAsiaTheme="majorEastAsia" w:hAnsiTheme="majorEastAsia"/>
          <w:noProof/>
        </w:rPr>
        <w:fldChar w:fldCharType="begin"/>
      </w:r>
      <w:r w:rsidR="00EE2112" w:rsidRPr="009C33F2">
        <w:rPr>
          <w:rFonts w:asciiTheme="majorEastAsia" w:eastAsiaTheme="majorEastAsia" w:hAnsiTheme="majorEastAsia"/>
          <w:noProof/>
        </w:rPr>
        <w:instrText xml:space="preserve"> </w:instrText>
      </w:r>
      <w:r w:rsidR="00EE2112" w:rsidRPr="009C33F2">
        <w:rPr>
          <w:rFonts w:asciiTheme="majorEastAsia" w:eastAsiaTheme="majorEastAsia" w:hAnsiTheme="majorEastAsia" w:hint="eastAsia"/>
          <w:noProof/>
        </w:rPr>
        <w:instrText>REF _Ref510515629 \h</w:instrText>
      </w:r>
      <w:r w:rsidR="00EE2112" w:rsidRPr="009C33F2">
        <w:rPr>
          <w:rFonts w:asciiTheme="majorEastAsia" w:eastAsiaTheme="majorEastAsia" w:hAnsiTheme="majorEastAsia"/>
          <w:noProof/>
        </w:rPr>
        <w:instrText xml:space="preserve"> </w:instrText>
      </w:r>
      <w:r w:rsidR="009C33F2">
        <w:rPr>
          <w:rFonts w:asciiTheme="majorEastAsia" w:eastAsiaTheme="majorEastAsia" w:hAnsiTheme="majorEastAsia"/>
          <w:noProof/>
        </w:rPr>
        <w:instrText xml:space="preserve"> \* MERGEFORMAT </w:instrText>
      </w:r>
      <w:r w:rsidR="00EE2112" w:rsidRPr="009C33F2">
        <w:rPr>
          <w:rFonts w:asciiTheme="majorEastAsia" w:eastAsiaTheme="majorEastAsia" w:hAnsiTheme="majorEastAsia"/>
          <w:noProof/>
        </w:rPr>
      </w:r>
      <w:r w:rsidR="00EE2112" w:rsidRPr="009C33F2">
        <w:rPr>
          <w:rFonts w:asciiTheme="majorEastAsia" w:eastAsiaTheme="majorEastAsia" w:hAnsiTheme="majorEastAsia"/>
          <w:noProof/>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EE2112" w:rsidRPr="009C33F2">
        <w:rPr>
          <w:rFonts w:asciiTheme="majorEastAsia" w:eastAsiaTheme="majorEastAsia" w:hAnsiTheme="majorEastAsia"/>
          <w:noProof/>
        </w:rPr>
        <w:fldChar w:fldCharType="end"/>
      </w:r>
      <w:r w:rsidR="00EE2112" w:rsidRPr="009C33F2">
        <w:rPr>
          <w:rFonts w:asciiTheme="majorEastAsia" w:eastAsiaTheme="majorEastAsia" w:hAnsiTheme="majorEastAsia"/>
          <w:noProof/>
        </w:rPr>
        <w:fldChar w:fldCharType="begin"/>
      </w:r>
      <w:r w:rsidR="00EE2112" w:rsidRPr="009C33F2">
        <w:rPr>
          <w:rFonts w:asciiTheme="majorEastAsia" w:eastAsiaTheme="majorEastAsia" w:hAnsiTheme="majorEastAsia"/>
          <w:noProof/>
        </w:rPr>
        <w:instrText xml:space="preserve"> REF _Ref510515631 \h </w:instrText>
      </w:r>
      <w:r w:rsidR="009C33F2">
        <w:rPr>
          <w:rFonts w:asciiTheme="majorEastAsia" w:eastAsiaTheme="majorEastAsia" w:hAnsiTheme="majorEastAsia"/>
          <w:noProof/>
        </w:rPr>
        <w:instrText xml:space="preserve"> \* MERGEFORMAT </w:instrText>
      </w:r>
      <w:r w:rsidR="00EE2112" w:rsidRPr="009C33F2">
        <w:rPr>
          <w:rFonts w:asciiTheme="majorEastAsia" w:eastAsiaTheme="majorEastAsia" w:hAnsiTheme="majorEastAsia"/>
          <w:noProof/>
        </w:rPr>
      </w:r>
      <w:r w:rsidR="00EE2112" w:rsidRPr="009C33F2">
        <w:rPr>
          <w:rFonts w:asciiTheme="majorEastAsia" w:eastAsiaTheme="majorEastAsia" w:hAnsiTheme="majorEastAsia"/>
          <w:noProof/>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EE2112" w:rsidRPr="009C33F2">
        <w:rPr>
          <w:rFonts w:asciiTheme="majorEastAsia" w:eastAsiaTheme="majorEastAsia" w:hAnsiTheme="majorEastAsia"/>
          <w:noProof/>
        </w:rPr>
        <w:fldChar w:fldCharType="end"/>
      </w:r>
      <w:r w:rsidR="00E4365C" w:rsidRPr="009C33F2">
        <w:rPr>
          <w:rFonts w:asciiTheme="majorEastAsia" w:eastAsiaTheme="majorEastAsia" w:hAnsiTheme="majorEastAsia" w:hint="eastAsia"/>
          <w:noProof/>
        </w:rPr>
        <w:t>所示。</w:t>
      </w:r>
    </w:p>
    <w:p w14:paraId="3ACE8E6A" w14:textId="77777777" w:rsidR="00AA2DF8" w:rsidRPr="009C33F2" w:rsidRDefault="00AA2DF8" w:rsidP="00AA2DF8">
      <w:pPr>
        <w:ind w:firstLineChars="200" w:firstLine="480"/>
        <w:jc w:val="left"/>
        <w:rPr>
          <w:rFonts w:asciiTheme="majorEastAsia" w:eastAsiaTheme="majorEastAsia" w:hAnsiTheme="majorEastAsia"/>
          <w:noProof/>
        </w:rPr>
      </w:pPr>
    </w:p>
    <w:p w14:paraId="1C897DA6" w14:textId="77777777" w:rsidR="00EE2112" w:rsidRPr="009C33F2" w:rsidRDefault="00E4365C" w:rsidP="00EE2112">
      <w:pPr>
        <w:keepNext/>
        <w:ind w:firstLineChars="200" w:firstLine="480"/>
        <w:jc w:val="lef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54A08416" wp14:editId="2CF81F27">
            <wp:extent cx="5274310" cy="268721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687212"/>
                    </a:xfrm>
                    <a:prstGeom prst="rect">
                      <a:avLst/>
                    </a:prstGeom>
                  </pic:spPr>
                </pic:pic>
              </a:graphicData>
            </a:graphic>
          </wp:inline>
        </w:drawing>
      </w:r>
    </w:p>
    <w:p w14:paraId="213A5340" w14:textId="5F361035" w:rsidR="00A93F9B" w:rsidRPr="009C33F2" w:rsidRDefault="00EE2112" w:rsidP="00EE2112">
      <w:pPr>
        <w:pStyle w:val="aff0"/>
        <w:rPr>
          <w:rFonts w:asciiTheme="majorEastAsia" w:eastAsiaTheme="majorEastAsia" w:hAnsiTheme="majorEastAsia"/>
          <w:noProof/>
        </w:rPr>
      </w:pPr>
      <w:bookmarkStart w:id="14" w:name="_Ref51051562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14"/>
    </w:p>
    <w:p w14:paraId="541EE071" w14:textId="77777777" w:rsidR="00AA2DF8" w:rsidRPr="009C33F2" w:rsidRDefault="00AA2DF8" w:rsidP="00AA2DF8">
      <w:pPr>
        <w:ind w:firstLineChars="200" w:firstLine="480"/>
        <w:jc w:val="left"/>
        <w:rPr>
          <w:rFonts w:asciiTheme="majorEastAsia" w:eastAsiaTheme="majorEastAsia" w:hAnsiTheme="majorEastAsia"/>
          <w:noProof/>
        </w:rPr>
      </w:pPr>
    </w:p>
    <w:p w14:paraId="1A930557" w14:textId="77777777" w:rsidR="00EE2112" w:rsidRPr="009C33F2" w:rsidRDefault="00E4365C" w:rsidP="00EE2112">
      <w:pPr>
        <w:keepNext/>
        <w:ind w:firstLineChars="200" w:firstLine="480"/>
        <w:jc w:val="lef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5CFE8DE" wp14:editId="54257459">
            <wp:extent cx="5273675" cy="26212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2621280"/>
                    </a:xfrm>
                    <a:prstGeom prst="rect">
                      <a:avLst/>
                    </a:prstGeom>
                    <a:noFill/>
                  </pic:spPr>
                </pic:pic>
              </a:graphicData>
            </a:graphic>
          </wp:inline>
        </w:drawing>
      </w:r>
    </w:p>
    <w:p w14:paraId="3F9521C6" w14:textId="57870328" w:rsidR="00E4365C" w:rsidRPr="009C33F2" w:rsidRDefault="00EE2112" w:rsidP="00EE2112">
      <w:pPr>
        <w:pStyle w:val="aff0"/>
        <w:rPr>
          <w:rFonts w:asciiTheme="majorEastAsia" w:eastAsiaTheme="majorEastAsia" w:hAnsiTheme="majorEastAsia"/>
          <w:noProof/>
        </w:rPr>
      </w:pPr>
      <w:bookmarkStart w:id="15" w:name="_Ref510515631"/>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15"/>
    </w:p>
    <w:p w14:paraId="6B1CB046" w14:textId="3A91439F" w:rsidR="00E4365C" w:rsidRPr="009C33F2" w:rsidRDefault="00E4365C" w:rsidP="00E4365C">
      <w:pPr>
        <w:jc w:val="left"/>
        <w:rPr>
          <w:rFonts w:asciiTheme="majorEastAsia" w:eastAsiaTheme="majorEastAsia" w:hAnsiTheme="majorEastAsia"/>
          <w:noProof/>
          <w:color w:val="FF0000"/>
        </w:rPr>
      </w:pPr>
      <w:r w:rsidRPr="009C33F2">
        <w:rPr>
          <w:rFonts w:asciiTheme="majorEastAsia" w:eastAsiaTheme="majorEastAsia" w:hAnsiTheme="majorEastAsia" w:hint="eastAsia"/>
          <w:noProof/>
          <w:color w:val="FF0000"/>
        </w:rPr>
        <w:t>注2：按长期医嘱小时计费的医嘱是按医嘱开始时间与结束时间差计费。如</w:t>
      </w:r>
      <w:r w:rsidR="00EE2112" w:rsidRPr="009C33F2">
        <w:rPr>
          <w:rFonts w:asciiTheme="majorEastAsia" w:eastAsiaTheme="majorEastAsia" w:hAnsiTheme="majorEastAsia"/>
          <w:noProof/>
          <w:color w:val="FF0000"/>
        </w:rPr>
        <w:fldChar w:fldCharType="begin"/>
      </w:r>
      <w:r w:rsidR="00EE2112" w:rsidRPr="009C33F2">
        <w:rPr>
          <w:rFonts w:asciiTheme="majorEastAsia" w:eastAsiaTheme="majorEastAsia" w:hAnsiTheme="majorEastAsia"/>
          <w:noProof/>
          <w:color w:val="FF0000"/>
        </w:rPr>
        <w:instrText xml:space="preserve"> </w:instrText>
      </w:r>
      <w:r w:rsidR="00EE2112" w:rsidRPr="009C33F2">
        <w:rPr>
          <w:rFonts w:asciiTheme="majorEastAsia" w:eastAsiaTheme="majorEastAsia" w:hAnsiTheme="majorEastAsia" w:hint="eastAsia"/>
          <w:noProof/>
          <w:color w:val="FF0000"/>
        </w:rPr>
        <w:instrText>REF _Ref510515639 \h</w:instrText>
      </w:r>
      <w:r w:rsidR="00EE2112" w:rsidRPr="009C33F2">
        <w:rPr>
          <w:rFonts w:asciiTheme="majorEastAsia" w:eastAsiaTheme="majorEastAsia" w:hAnsiTheme="majorEastAsia"/>
          <w:noProof/>
          <w:color w:val="FF0000"/>
        </w:rPr>
        <w:instrText xml:space="preserve">  \* MERGEFORMAT </w:instrText>
      </w:r>
      <w:r w:rsidR="00EE2112" w:rsidRPr="009C33F2">
        <w:rPr>
          <w:rFonts w:asciiTheme="majorEastAsia" w:eastAsiaTheme="majorEastAsia" w:hAnsiTheme="majorEastAsia"/>
          <w:noProof/>
          <w:color w:val="FF0000"/>
        </w:rPr>
      </w:r>
      <w:r w:rsidR="00EE2112" w:rsidRPr="009C33F2">
        <w:rPr>
          <w:rFonts w:asciiTheme="majorEastAsia" w:eastAsiaTheme="majorEastAsia" w:hAnsiTheme="majorEastAsia"/>
          <w:noProof/>
          <w:color w:val="FF0000"/>
        </w:rPr>
        <w:fldChar w:fldCharType="separate"/>
      </w:r>
      <w:r w:rsidR="0093428C" w:rsidRPr="009C33F2">
        <w:rPr>
          <w:rFonts w:asciiTheme="majorEastAsia" w:eastAsiaTheme="majorEastAsia" w:hAnsiTheme="majorEastAsia" w:hint="eastAsia"/>
          <w:color w:val="FF0000"/>
        </w:rPr>
        <w:t xml:space="preserve">图 </w:t>
      </w:r>
      <w:r w:rsidR="0093428C" w:rsidRPr="009C33F2">
        <w:rPr>
          <w:rFonts w:asciiTheme="majorEastAsia" w:eastAsiaTheme="majorEastAsia" w:hAnsiTheme="majorEastAsia"/>
          <w:noProof/>
          <w:color w:val="FF0000"/>
        </w:rPr>
        <w:t>2</w:t>
      </w:r>
      <w:r w:rsidR="0093428C" w:rsidRPr="009C33F2">
        <w:rPr>
          <w:rFonts w:asciiTheme="majorEastAsia" w:eastAsiaTheme="majorEastAsia" w:hAnsiTheme="majorEastAsia"/>
          <w:noProof/>
          <w:color w:val="FF0000"/>
        </w:rPr>
        <w:noBreakHyphen/>
        <w:t>4</w:t>
      </w:r>
      <w:r w:rsidR="00EE2112" w:rsidRPr="009C33F2">
        <w:rPr>
          <w:rFonts w:asciiTheme="majorEastAsia" w:eastAsiaTheme="majorEastAsia" w:hAnsiTheme="majorEastAsia"/>
          <w:noProof/>
          <w:color w:val="FF0000"/>
        </w:rPr>
        <w:fldChar w:fldCharType="end"/>
      </w:r>
      <w:r w:rsidRPr="009C33F2">
        <w:rPr>
          <w:rFonts w:asciiTheme="majorEastAsia" w:eastAsiaTheme="majorEastAsia" w:hAnsiTheme="majorEastAsia" w:hint="eastAsia"/>
          <w:noProof/>
          <w:color w:val="FF0000"/>
        </w:rPr>
        <w:t>所示。</w:t>
      </w:r>
    </w:p>
    <w:p w14:paraId="3F7C60E0" w14:textId="77777777" w:rsidR="00EE2112" w:rsidRPr="009C33F2" w:rsidRDefault="00E4365C" w:rsidP="00EE2112">
      <w:pPr>
        <w:keepNext/>
        <w:tabs>
          <w:tab w:val="left" w:pos="1311"/>
        </w:tabs>
        <w:jc w:val="left"/>
        <w:rPr>
          <w:rFonts w:asciiTheme="majorEastAsia" w:eastAsiaTheme="majorEastAsia" w:hAnsiTheme="majorEastAsia"/>
        </w:rPr>
      </w:pPr>
      <w:r w:rsidRPr="009C33F2">
        <w:rPr>
          <w:rFonts w:asciiTheme="majorEastAsia" w:eastAsiaTheme="majorEastAsia" w:hAnsiTheme="majorEastAsia"/>
          <w:noProof/>
          <w:color w:val="FF0000"/>
        </w:rPr>
        <w:tab/>
      </w:r>
      <w:r w:rsidRPr="009C33F2">
        <w:rPr>
          <w:rFonts w:asciiTheme="majorEastAsia" w:eastAsiaTheme="majorEastAsia" w:hAnsiTheme="majorEastAsia"/>
          <w:noProof/>
        </w:rPr>
        <w:lastRenderedPageBreak/>
        <w:drawing>
          <wp:inline distT="0" distB="0" distL="0" distR="0" wp14:anchorId="3BED6328" wp14:editId="1D01D3CB">
            <wp:extent cx="5274310" cy="26371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637155"/>
                    </a:xfrm>
                    <a:prstGeom prst="rect">
                      <a:avLst/>
                    </a:prstGeom>
                  </pic:spPr>
                </pic:pic>
              </a:graphicData>
            </a:graphic>
          </wp:inline>
        </w:drawing>
      </w:r>
    </w:p>
    <w:p w14:paraId="46A364CA" w14:textId="04C4C3DC" w:rsidR="00E4365C" w:rsidRPr="009C33F2" w:rsidRDefault="00EE2112" w:rsidP="00EE2112">
      <w:pPr>
        <w:pStyle w:val="aff0"/>
        <w:rPr>
          <w:rFonts w:asciiTheme="majorEastAsia" w:eastAsiaTheme="majorEastAsia" w:hAnsiTheme="majorEastAsia"/>
          <w:noProof/>
          <w:color w:val="FF0000"/>
        </w:rPr>
      </w:pPr>
      <w:bookmarkStart w:id="16" w:name="_Ref51051563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16"/>
    </w:p>
    <w:p w14:paraId="15824BD8" w14:textId="77777777" w:rsidR="0087686A" w:rsidRPr="009C33F2" w:rsidRDefault="0087686A" w:rsidP="0087686A">
      <w:pPr>
        <w:pStyle w:val="10"/>
        <w:rPr>
          <w:rFonts w:asciiTheme="majorEastAsia" w:eastAsiaTheme="majorEastAsia" w:hAnsiTheme="majorEastAsia"/>
        </w:rPr>
      </w:pPr>
      <w:bookmarkStart w:id="17" w:name="_病人类别与标准价格"/>
      <w:bookmarkStart w:id="18" w:name="_Toc382649018"/>
      <w:bookmarkStart w:id="19" w:name="_Toc511220433"/>
      <w:bookmarkEnd w:id="17"/>
      <w:r w:rsidRPr="009C33F2">
        <w:rPr>
          <w:rFonts w:asciiTheme="majorEastAsia" w:eastAsiaTheme="majorEastAsia" w:hAnsiTheme="majorEastAsia" w:hint="eastAsia"/>
        </w:rPr>
        <w:lastRenderedPageBreak/>
        <w:t>病人折扣记账系数</w:t>
      </w:r>
      <w:bookmarkEnd w:id="18"/>
      <w:r w:rsidRPr="009C33F2">
        <w:rPr>
          <w:rFonts w:asciiTheme="majorEastAsia" w:eastAsiaTheme="majorEastAsia" w:hAnsiTheme="majorEastAsia" w:hint="eastAsia"/>
        </w:rPr>
        <w:t>维护</w:t>
      </w:r>
      <w:bookmarkEnd w:id="19"/>
    </w:p>
    <w:p w14:paraId="42A461BB" w14:textId="77777777" w:rsidR="0087686A" w:rsidRPr="009C33F2" w:rsidRDefault="0087686A" w:rsidP="0087686A">
      <w:pPr>
        <w:ind w:firstLine="420"/>
        <w:rPr>
          <w:rFonts w:asciiTheme="majorEastAsia" w:eastAsiaTheme="majorEastAsia" w:hAnsiTheme="majorEastAsia"/>
        </w:rPr>
      </w:pPr>
      <w:r w:rsidRPr="009C33F2">
        <w:rPr>
          <w:rFonts w:asciiTheme="majorEastAsia" w:eastAsiaTheme="majorEastAsia" w:hAnsiTheme="majorEastAsia" w:hint="eastAsia"/>
        </w:rPr>
        <w:t>打开【产品组配置】-【计费系统管理】-【计费设置】-【病人折扣记账系数维护】菜单。该菜单有两种折扣系数，一种是按照【病人收费类别】设置的折扣系数，另一种是按照【挂号优惠】设置的折扣系数。所以，</w:t>
      </w:r>
      <w:r w:rsidRPr="009C33F2">
        <w:rPr>
          <w:rFonts w:asciiTheme="majorEastAsia" w:eastAsiaTheme="majorEastAsia" w:hAnsiTheme="majorEastAsia" w:hint="eastAsia"/>
          <w:u w:val="single"/>
        </w:rPr>
        <w:t>当添加或修改折扣系数时，【病人收费类别】与【挂号优惠】栏，只能选择其中的一个填写。</w:t>
      </w:r>
    </w:p>
    <w:p w14:paraId="3746089E" w14:textId="77777777" w:rsidR="0087686A" w:rsidRPr="009C33F2" w:rsidRDefault="0087686A" w:rsidP="0087686A">
      <w:pPr>
        <w:pStyle w:val="2"/>
        <w:rPr>
          <w:rFonts w:asciiTheme="majorEastAsia" w:eastAsiaTheme="majorEastAsia" w:hAnsiTheme="majorEastAsia"/>
        </w:rPr>
      </w:pPr>
      <w:bookmarkStart w:id="20" w:name="_Toc382649019"/>
      <w:bookmarkStart w:id="21" w:name="_Toc511220434"/>
      <w:r w:rsidRPr="009C33F2">
        <w:rPr>
          <w:rFonts w:asciiTheme="majorEastAsia" w:eastAsiaTheme="majorEastAsia" w:hAnsiTheme="majorEastAsia" w:hint="eastAsia"/>
        </w:rPr>
        <w:t>按照病人收费类别设置折扣系数</w:t>
      </w:r>
      <w:bookmarkEnd w:id="20"/>
      <w:bookmarkEnd w:id="21"/>
    </w:p>
    <w:p w14:paraId="14C56C65" w14:textId="799AE20D"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点击【添加】按钮，在列表下方的输入框选择【</w:t>
      </w:r>
      <w:r w:rsidR="00FF78FD" w:rsidRPr="009C33F2">
        <w:rPr>
          <w:rFonts w:asciiTheme="majorEastAsia" w:eastAsiaTheme="majorEastAsia" w:hAnsiTheme="majorEastAsia" w:hint="eastAsia"/>
        </w:rPr>
        <w:t>费别】，填写其他数据，点击【保存】，可以增加折扣系数，如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_Ref510515763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EE211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r w:rsidR="00FF78FD" w:rsidRPr="009C33F2">
        <w:rPr>
          <w:rFonts w:asciiTheme="majorEastAsia" w:eastAsiaTheme="majorEastAsia" w:hAnsiTheme="majorEastAsia" w:hint="eastAsia"/>
        </w:rPr>
        <w:t>病人</w:t>
      </w:r>
      <w:r w:rsidR="00B06EDA" w:rsidRPr="009C33F2">
        <w:rPr>
          <w:rFonts w:asciiTheme="majorEastAsia" w:eastAsiaTheme="majorEastAsia" w:hAnsiTheme="majorEastAsia" w:hint="eastAsia"/>
        </w:rPr>
        <w:t>收费</w:t>
      </w:r>
      <w:r w:rsidR="00FF78FD" w:rsidRPr="009C33F2">
        <w:rPr>
          <w:rFonts w:asciiTheme="majorEastAsia" w:eastAsiaTheme="majorEastAsia" w:hAnsiTheme="majorEastAsia" w:hint="eastAsia"/>
        </w:rPr>
        <w:t>类别一列取自</w:t>
      </w:r>
      <w:r w:rsidR="00776948" w:rsidRPr="009C33F2">
        <w:rPr>
          <w:rFonts w:asciiTheme="majorEastAsia" w:eastAsiaTheme="majorEastAsia" w:hAnsiTheme="majorEastAsia" w:hint="eastAsia"/>
        </w:rPr>
        <w:t>【基础数据】-【病人管理】-【患者费别】界面维护的数据。</w:t>
      </w:r>
    </w:p>
    <w:p w14:paraId="6C8F5EC4" w14:textId="77777777" w:rsidR="00EE2112" w:rsidRPr="009C33F2" w:rsidRDefault="00E4365C"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6A26D98D" wp14:editId="6F74E903">
            <wp:extent cx="5274310" cy="267378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673782"/>
                    </a:xfrm>
                    <a:prstGeom prst="rect">
                      <a:avLst/>
                    </a:prstGeom>
                  </pic:spPr>
                </pic:pic>
              </a:graphicData>
            </a:graphic>
          </wp:inline>
        </w:drawing>
      </w:r>
    </w:p>
    <w:p w14:paraId="74DC0DBE" w14:textId="7C612AA6" w:rsidR="0087686A" w:rsidRPr="009C33F2" w:rsidRDefault="00EE2112" w:rsidP="00EE2112">
      <w:pPr>
        <w:pStyle w:val="aff0"/>
        <w:rPr>
          <w:rFonts w:asciiTheme="majorEastAsia" w:eastAsiaTheme="majorEastAsia" w:hAnsiTheme="majorEastAsia"/>
        </w:rPr>
      </w:pPr>
      <w:bookmarkStart w:id="22" w:name="_Ref510515763"/>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22"/>
    </w:p>
    <w:p w14:paraId="0AE3282A" w14:textId="45DEF998" w:rsidR="00776948" w:rsidRPr="009C33F2" w:rsidRDefault="00776948" w:rsidP="0087686A">
      <w:pPr>
        <w:rPr>
          <w:rFonts w:asciiTheme="majorEastAsia" w:eastAsiaTheme="majorEastAsia" w:hAnsiTheme="majorEastAsia"/>
        </w:rPr>
      </w:pPr>
      <w:r w:rsidRPr="009C33F2">
        <w:rPr>
          <w:rFonts w:asciiTheme="majorEastAsia" w:eastAsiaTheme="majorEastAsia" w:hAnsiTheme="majorEastAsia" w:hint="eastAsia"/>
        </w:rPr>
        <w:t>在【住院登记】处选择“病人类型”，如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_Ref510515773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EE2112" w:rsidRPr="009C33F2">
        <w:rPr>
          <w:rFonts w:asciiTheme="majorEastAsia" w:eastAsiaTheme="majorEastAsia" w:hAnsiTheme="majorEastAsia"/>
        </w:rPr>
        <w:fldChar w:fldCharType="end"/>
      </w:r>
      <w:r w:rsidRPr="009C33F2">
        <w:rPr>
          <w:rFonts w:asciiTheme="majorEastAsia" w:eastAsiaTheme="majorEastAsia" w:hAnsiTheme="majorEastAsia" w:hint="eastAsia"/>
        </w:rPr>
        <w:t>示，</w:t>
      </w:r>
      <w:r w:rsidR="00E4365C" w:rsidRPr="009C33F2">
        <w:rPr>
          <w:rFonts w:asciiTheme="majorEastAsia" w:eastAsiaTheme="majorEastAsia" w:hAnsiTheme="majorEastAsia" w:hint="eastAsia"/>
        </w:rPr>
        <w:t>计费时</w:t>
      </w:r>
      <w:r w:rsidR="00976990" w:rsidRPr="009C33F2">
        <w:rPr>
          <w:rFonts w:asciiTheme="majorEastAsia" w:eastAsiaTheme="majorEastAsia" w:hAnsiTheme="majorEastAsia" w:hint="eastAsia"/>
        </w:rPr>
        <w:t>根据病人类型、收费项目</w:t>
      </w:r>
      <w:r w:rsidR="0087686A" w:rsidRPr="009C33F2">
        <w:rPr>
          <w:rFonts w:asciiTheme="majorEastAsia" w:eastAsiaTheme="majorEastAsia" w:hAnsiTheme="majorEastAsia" w:hint="eastAsia"/>
        </w:rPr>
        <w:t>取折扣系数。</w:t>
      </w:r>
    </w:p>
    <w:p w14:paraId="2B4CBE62" w14:textId="77777777" w:rsidR="00EE2112" w:rsidRPr="009C33F2" w:rsidRDefault="00776948" w:rsidP="00EE2112">
      <w:pPr>
        <w:keepNext/>
        <w:jc w:val="center"/>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731BFC6B" wp14:editId="13AF771B">
            <wp:extent cx="5274310" cy="2810524"/>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10524"/>
                    </a:xfrm>
                    <a:prstGeom prst="rect">
                      <a:avLst/>
                    </a:prstGeom>
                  </pic:spPr>
                </pic:pic>
              </a:graphicData>
            </a:graphic>
          </wp:inline>
        </w:drawing>
      </w:r>
    </w:p>
    <w:p w14:paraId="47889259" w14:textId="31E53EA7" w:rsidR="00F52BCE" w:rsidRPr="009C33F2" w:rsidRDefault="00EE2112" w:rsidP="00EE2112">
      <w:pPr>
        <w:pStyle w:val="aff0"/>
        <w:rPr>
          <w:rFonts w:asciiTheme="majorEastAsia" w:eastAsiaTheme="majorEastAsia" w:hAnsiTheme="majorEastAsia"/>
        </w:rPr>
      </w:pPr>
      <w:bookmarkStart w:id="23" w:name="_Ref510515773"/>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23"/>
    </w:p>
    <w:p w14:paraId="5D6337EC" w14:textId="04B29027" w:rsidR="0087686A" w:rsidRPr="009C33F2" w:rsidRDefault="0087686A" w:rsidP="00F56281">
      <w:pPr>
        <w:jc w:val="left"/>
        <w:rPr>
          <w:ins w:id="24" w:author="Lisa Fan" w:date="2017-04-21T20:08:00Z"/>
          <w:rFonts w:asciiTheme="majorEastAsia" w:eastAsiaTheme="majorEastAsia" w:hAnsiTheme="majorEastAsia"/>
        </w:rPr>
      </w:pPr>
      <w:r w:rsidRPr="009C33F2">
        <w:rPr>
          <w:rFonts w:asciiTheme="majorEastAsia" w:eastAsiaTheme="majorEastAsia" w:hAnsiTheme="majorEastAsia"/>
          <w:szCs w:val="20"/>
        </w:rPr>
        <w:br/>
      </w:r>
      <w:r w:rsidRPr="009C33F2">
        <w:rPr>
          <w:rFonts w:asciiTheme="majorEastAsia" w:eastAsiaTheme="majorEastAsia" w:hAnsiTheme="majorEastAsia" w:hint="eastAsia"/>
        </w:rPr>
        <w:t>使用方法：</w:t>
      </w:r>
    </w:p>
    <w:p w14:paraId="6D0DD545" w14:textId="77777777" w:rsidR="00943669" w:rsidRDefault="00674AB0" w:rsidP="007B2CA5">
      <w:pPr>
        <w:ind w:firstLine="360"/>
        <w:jc w:val="left"/>
        <w:rPr>
          <w:rFonts w:asciiTheme="majorEastAsia" w:eastAsiaTheme="majorEastAsia" w:hAnsiTheme="majorEastAsia"/>
        </w:rPr>
      </w:pPr>
      <w:r w:rsidRPr="009C33F2">
        <w:rPr>
          <w:rFonts w:asciiTheme="majorEastAsia" w:eastAsiaTheme="majorEastAsia" w:hAnsiTheme="majorEastAsia" w:hint="eastAsia"/>
        </w:rPr>
        <w:t>通过设定【折扣系数】、【记账系数】、【支付限额】、【限额比例】来实现不同的优惠。其中【折扣系数】</w:t>
      </w:r>
      <w:r w:rsidR="00A53E94" w:rsidRPr="009C33F2">
        <w:rPr>
          <w:rFonts w:asciiTheme="majorEastAsia" w:eastAsiaTheme="majorEastAsia" w:hAnsiTheme="majorEastAsia" w:hint="eastAsia"/>
        </w:rPr>
        <w:t>用于设定参与折扣的比率；【记账系数】用于设定参与记账的比例；</w:t>
      </w:r>
      <w:r w:rsidRPr="009C33F2">
        <w:rPr>
          <w:rFonts w:asciiTheme="majorEastAsia" w:eastAsiaTheme="majorEastAsia" w:hAnsiTheme="majorEastAsia" w:hint="eastAsia"/>
        </w:rPr>
        <w:t>【支付限额】用于控制患者的费用超过或未超过某值时，采用不同的优惠方式</w:t>
      </w:r>
      <w:r w:rsidR="00A53E94" w:rsidRPr="009C33F2">
        <w:rPr>
          <w:rFonts w:asciiTheme="majorEastAsia" w:eastAsiaTheme="majorEastAsia" w:hAnsiTheme="majorEastAsia" w:hint="eastAsia"/>
        </w:rPr>
        <w:t>；【限额比例】即“限额折扣系数”，当费用超过【支付限额】时，按此比例计算</w:t>
      </w:r>
      <w:r w:rsidRPr="009C33F2">
        <w:rPr>
          <w:rFonts w:asciiTheme="majorEastAsia" w:eastAsiaTheme="majorEastAsia" w:hAnsiTheme="majorEastAsia" w:hint="eastAsia"/>
        </w:rPr>
        <w:t>。</w:t>
      </w:r>
    </w:p>
    <w:p w14:paraId="42653F89" w14:textId="3AE3B54E" w:rsidR="00674AB0" w:rsidRDefault="00943669" w:rsidP="00943669">
      <w:pPr>
        <w:rPr>
          <w:rFonts w:asciiTheme="majorEastAsia" w:eastAsiaTheme="majorEastAsia" w:hAnsiTheme="majorEastAsia"/>
        </w:rPr>
      </w:pPr>
      <w:r>
        <w:rPr>
          <w:rFonts w:hint="eastAsia"/>
          <w:lang w:val="x-none"/>
        </w:rPr>
        <w:t>金额计算时，总原则为先根据</w:t>
      </w:r>
      <w:r w:rsidRPr="00D87C32">
        <w:rPr>
          <w:rFonts w:hint="eastAsia"/>
        </w:rPr>
        <w:t>【支付限额】</w:t>
      </w:r>
      <w:r>
        <w:rPr>
          <w:rFonts w:hint="eastAsia"/>
        </w:rPr>
        <w:t>，按照【</w:t>
      </w:r>
      <w:r>
        <w:rPr>
          <w:rFonts w:hint="eastAsia"/>
          <w:lang w:val="x-none"/>
        </w:rPr>
        <w:t>折扣系数</w:t>
      </w:r>
      <w:r w:rsidRPr="00D87C32">
        <w:rPr>
          <w:rFonts w:hint="eastAsia"/>
        </w:rPr>
        <w:t>】</w:t>
      </w:r>
      <w:r>
        <w:rPr>
          <w:rFonts w:hint="eastAsia"/>
          <w:lang w:val="x-none"/>
        </w:rPr>
        <w:t>或</w:t>
      </w:r>
      <w:r>
        <w:rPr>
          <w:rFonts w:hint="eastAsia"/>
        </w:rPr>
        <w:t>【</w:t>
      </w:r>
      <w:r>
        <w:rPr>
          <w:rFonts w:hint="eastAsia"/>
          <w:lang w:val="x-none"/>
        </w:rPr>
        <w:t>限额比例</w:t>
      </w:r>
      <w:r w:rsidRPr="00D87C32">
        <w:rPr>
          <w:rFonts w:hint="eastAsia"/>
        </w:rPr>
        <w:t>】</w:t>
      </w:r>
      <w:r>
        <w:rPr>
          <w:rFonts w:hint="eastAsia"/>
          <w:lang w:val="x-none"/>
        </w:rPr>
        <w:t>进行折扣，后记账。</w:t>
      </w:r>
    </w:p>
    <w:p w14:paraId="4CAF378B" w14:textId="662B4FFB" w:rsidR="00943669" w:rsidRPr="00943669" w:rsidRDefault="00943669" w:rsidP="00943669">
      <w:pPr>
        <w:rPr>
          <w:lang w:val="x-none"/>
        </w:rPr>
      </w:pPr>
      <w:r>
        <w:rPr>
          <w:rFonts w:hint="eastAsia"/>
          <w:lang w:val="x-none"/>
        </w:rPr>
        <w:t>举例说明如下</w:t>
      </w:r>
      <w:r w:rsidR="00381446">
        <w:rPr>
          <w:lang w:val="x-none"/>
        </w:rPr>
        <w:fldChar w:fldCharType="begin"/>
      </w:r>
      <w:r w:rsidR="00381446">
        <w:rPr>
          <w:lang w:val="x-none"/>
        </w:rPr>
        <w:instrText xml:space="preserve"> </w:instrText>
      </w:r>
      <w:r w:rsidR="00381446">
        <w:rPr>
          <w:rFonts w:hint="eastAsia"/>
          <w:lang w:val="x-none"/>
        </w:rPr>
        <w:instrText>REF _Ref511220417 \h</w:instrText>
      </w:r>
      <w:r w:rsidR="00381446">
        <w:rPr>
          <w:lang w:val="x-none"/>
        </w:rPr>
        <w:instrText xml:space="preserve"> </w:instrText>
      </w:r>
      <w:r w:rsidR="00381446">
        <w:rPr>
          <w:lang w:val="x-none"/>
        </w:rPr>
      </w:r>
      <w:r w:rsidR="00381446">
        <w:rPr>
          <w:lang w:val="x-none"/>
        </w:rPr>
        <w:fldChar w:fldCharType="separate"/>
      </w:r>
      <w:r w:rsidR="00381446">
        <w:rPr>
          <w:rFonts w:hint="eastAsia"/>
        </w:rPr>
        <w:t>表格</w:t>
      </w:r>
      <w:r w:rsidR="00381446">
        <w:rPr>
          <w:rFonts w:hint="eastAsia"/>
        </w:rPr>
        <w:t xml:space="preserve"> </w:t>
      </w:r>
      <w:r w:rsidR="00381446">
        <w:rPr>
          <w:noProof/>
        </w:rPr>
        <w:t>1</w:t>
      </w:r>
      <w:r w:rsidR="00381446">
        <w:rPr>
          <w:lang w:val="x-none"/>
        </w:rPr>
        <w:fldChar w:fldCharType="end"/>
      </w:r>
      <w:r>
        <w:rPr>
          <w:rFonts w:hint="eastAsia"/>
          <w:lang w:val="x-none"/>
        </w:rPr>
        <w:t>：</w:t>
      </w:r>
    </w:p>
    <w:tbl>
      <w:tblPr>
        <w:tblW w:w="5750" w:type="pct"/>
        <w:jc w:val="center"/>
        <w:tblLayout w:type="fixed"/>
        <w:tblLook w:val="04A0" w:firstRow="1" w:lastRow="0" w:firstColumn="1" w:lastColumn="0" w:noHBand="0" w:noVBand="1"/>
      </w:tblPr>
      <w:tblGrid>
        <w:gridCol w:w="644"/>
        <w:gridCol w:w="1033"/>
        <w:gridCol w:w="1031"/>
        <w:gridCol w:w="1290"/>
        <w:gridCol w:w="645"/>
        <w:gridCol w:w="645"/>
        <w:gridCol w:w="643"/>
        <w:gridCol w:w="647"/>
        <w:gridCol w:w="645"/>
        <w:gridCol w:w="774"/>
        <w:gridCol w:w="1803"/>
      </w:tblGrid>
      <w:tr w:rsidR="00943669" w:rsidRPr="00943669" w14:paraId="453EC588" w14:textId="77777777" w:rsidTr="00943669">
        <w:trPr>
          <w:trHeight w:val="300"/>
          <w:jc w:val="center"/>
        </w:trPr>
        <w:tc>
          <w:tcPr>
            <w:tcW w:w="2039" w:type="pct"/>
            <w:gridSpan w:val="4"/>
            <w:tcBorders>
              <w:top w:val="single" w:sz="4" w:space="0" w:color="auto"/>
              <w:left w:val="single" w:sz="4" w:space="0" w:color="auto"/>
              <w:bottom w:val="single" w:sz="4" w:space="0" w:color="auto"/>
              <w:right w:val="single" w:sz="4" w:space="0" w:color="000000"/>
            </w:tcBorders>
            <w:shd w:val="clear" w:color="000000" w:fill="99FFCC"/>
            <w:vAlign w:val="center"/>
            <w:hideMark/>
          </w:tcPr>
          <w:p w14:paraId="3929C015"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情况说明</w:t>
            </w:r>
          </w:p>
        </w:tc>
        <w:tc>
          <w:tcPr>
            <w:tcW w:w="2961" w:type="pct"/>
            <w:gridSpan w:val="7"/>
            <w:tcBorders>
              <w:top w:val="single" w:sz="4" w:space="0" w:color="auto"/>
              <w:left w:val="nil"/>
              <w:bottom w:val="single" w:sz="4" w:space="0" w:color="auto"/>
              <w:right w:val="single" w:sz="4" w:space="0" w:color="000000"/>
            </w:tcBorders>
            <w:shd w:val="clear" w:color="000000" w:fill="99FFCC"/>
            <w:vAlign w:val="center"/>
            <w:hideMark/>
          </w:tcPr>
          <w:p w14:paraId="11BAC5B1"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举例说明</w:t>
            </w:r>
          </w:p>
        </w:tc>
      </w:tr>
      <w:tr w:rsidR="00943669" w:rsidRPr="00943669" w14:paraId="602DC8A6" w14:textId="77777777" w:rsidTr="00943669">
        <w:trPr>
          <w:trHeight w:val="540"/>
          <w:jc w:val="center"/>
        </w:trPr>
        <w:tc>
          <w:tcPr>
            <w:tcW w:w="329" w:type="pct"/>
            <w:tcBorders>
              <w:top w:val="nil"/>
              <w:left w:val="single" w:sz="4" w:space="0" w:color="auto"/>
              <w:bottom w:val="single" w:sz="4" w:space="0" w:color="auto"/>
              <w:right w:val="single" w:sz="4" w:space="0" w:color="auto"/>
            </w:tcBorders>
            <w:shd w:val="clear" w:color="000000" w:fill="99FFCC"/>
            <w:vAlign w:val="center"/>
            <w:hideMark/>
          </w:tcPr>
          <w:p w14:paraId="142CCF05"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支付限额</w:t>
            </w:r>
          </w:p>
        </w:tc>
        <w:tc>
          <w:tcPr>
            <w:tcW w:w="527" w:type="pct"/>
            <w:tcBorders>
              <w:top w:val="nil"/>
              <w:left w:val="nil"/>
              <w:bottom w:val="single" w:sz="4" w:space="0" w:color="auto"/>
              <w:right w:val="single" w:sz="4" w:space="0" w:color="auto"/>
            </w:tcBorders>
            <w:shd w:val="clear" w:color="000000" w:fill="99FFCC"/>
            <w:vAlign w:val="center"/>
            <w:hideMark/>
          </w:tcPr>
          <w:p w14:paraId="160EB9C7"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金额是否超过限额</w:t>
            </w:r>
          </w:p>
        </w:tc>
        <w:tc>
          <w:tcPr>
            <w:tcW w:w="526" w:type="pct"/>
            <w:tcBorders>
              <w:top w:val="nil"/>
              <w:left w:val="nil"/>
              <w:bottom w:val="single" w:sz="4" w:space="0" w:color="auto"/>
              <w:right w:val="single" w:sz="4" w:space="0" w:color="auto"/>
            </w:tcBorders>
            <w:shd w:val="clear" w:color="000000" w:fill="99FFCC"/>
            <w:vAlign w:val="center"/>
            <w:hideMark/>
          </w:tcPr>
          <w:p w14:paraId="4DF9BB4B"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是否有记账系数</w:t>
            </w:r>
          </w:p>
        </w:tc>
        <w:tc>
          <w:tcPr>
            <w:tcW w:w="658" w:type="pct"/>
            <w:tcBorders>
              <w:top w:val="nil"/>
              <w:left w:val="nil"/>
              <w:bottom w:val="single" w:sz="4" w:space="0" w:color="auto"/>
              <w:right w:val="single" w:sz="4" w:space="0" w:color="auto"/>
            </w:tcBorders>
            <w:shd w:val="clear" w:color="000000" w:fill="99FFCC"/>
            <w:vAlign w:val="center"/>
            <w:hideMark/>
          </w:tcPr>
          <w:p w14:paraId="00930856"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折后是否超过支付限额</w:t>
            </w:r>
          </w:p>
        </w:tc>
        <w:tc>
          <w:tcPr>
            <w:tcW w:w="329" w:type="pct"/>
            <w:tcBorders>
              <w:top w:val="nil"/>
              <w:left w:val="nil"/>
              <w:bottom w:val="nil"/>
              <w:right w:val="single" w:sz="4" w:space="0" w:color="auto"/>
            </w:tcBorders>
            <w:shd w:val="clear" w:color="000000" w:fill="99FFCC"/>
            <w:vAlign w:val="center"/>
            <w:hideMark/>
          </w:tcPr>
          <w:p w14:paraId="23B387C9"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折扣系数</w:t>
            </w:r>
          </w:p>
        </w:tc>
        <w:tc>
          <w:tcPr>
            <w:tcW w:w="329" w:type="pct"/>
            <w:tcBorders>
              <w:top w:val="nil"/>
              <w:left w:val="nil"/>
              <w:bottom w:val="nil"/>
              <w:right w:val="single" w:sz="4" w:space="0" w:color="auto"/>
            </w:tcBorders>
            <w:shd w:val="clear" w:color="000000" w:fill="99FFCC"/>
            <w:vAlign w:val="center"/>
            <w:hideMark/>
          </w:tcPr>
          <w:p w14:paraId="396CFADE"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记账系数</w:t>
            </w:r>
          </w:p>
        </w:tc>
        <w:tc>
          <w:tcPr>
            <w:tcW w:w="328" w:type="pct"/>
            <w:tcBorders>
              <w:top w:val="nil"/>
              <w:left w:val="nil"/>
              <w:bottom w:val="nil"/>
              <w:right w:val="single" w:sz="4" w:space="0" w:color="auto"/>
            </w:tcBorders>
            <w:shd w:val="clear" w:color="000000" w:fill="99FFCC"/>
            <w:vAlign w:val="center"/>
            <w:hideMark/>
          </w:tcPr>
          <w:p w14:paraId="24E0FB9E"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支付限额</w:t>
            </w:r>
          </w:p>
        </w:tc>
        <w:tc>
          <w:tcPr>
            <w:tcW w:w="330" w:type="pct"/>
            <w:tcBorders>
              <w:top w:val="nil"/>
              <w:left w:val="nil"/>
              <w:bottom w:val="nil"/>
              <w:right w:val="single" w:sz="4" w:space="0" w:color="auto"/>
            </w:tcBorders>
            <w:shd w:val="clear" w:color="000000" w:fill="99FFCC"/>
            <w:vAlign w:val="center"/>
            <w:hideMark/>
          </w:tcPr>
          <w:p w14:paraId="662199D6"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限额比例</w:t>
            </w:r>
          </w:p>
        </w:tc>
        <w:tc>
          <w:tcPr>
            <w:tcW w:w="329" w:type="pct"/>
            <w:tcBorders>
              <w:top w:val="nil"/>
              <w:left w:val="nil"/>
              <w:bottom w:val="nil"/>
              <w:right w:val="single" w:sz="4" w:space="0" w:color="auto"/>
            </w:tcBorders>
            <w:shd w:val="clear" w:color="000000" w:fill="99FFCC"/>
            <w:vAlign w:val="center"/>
            <w:hideMark/>
          </w:tcPr>
          <w:p w14:paraId="3217A4D9"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费用</w:t>
            </w:r>
          </w:p>
        </w:tc>
        <w:tc>
          <w:tcPr>
            <w:tcW w:w="395" w:type="pct"/>
            <w:tcBorders>
              <w:top w:val="nil"/>
              <w:left w:val="nil"/>
              <w:bottom w:val="nil"/>
              <w:right w:val="single" w:sz="4" w:space="0" w:color="auto"/>
            </w:tcBorders>
            <w:shd w:val="clear" w:color="000000" w:fill="99FFCC"/>
            <w:vAlign w:val="center"/>
            <w:hideMark/>
          </w:tcPr>
          <w:p w14:paraId="501BE735"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应收金额</w:t>
            </w:r>
          </w:p>
        </w:tc>
        <w:tc>
          <w:tcPr>
            <w:tcW w:w="920" w:type="pct"/>
            <w:tcBorders>
              <w:top w:val="nil"/>
              <w:left w:val="nil"/>
              <w:bottom w:val="nil"/>
              <w:right w:val="single" w:sz="4" w:space="0" w:color="auto"/>
            </w:tcBorders>
            <w:shd w:val="clear" w:color="000000" w:fill="99FFCC"/>
            <w:vAlign w:val="center"/>
            <w:hideMark/>
          </w:tcPr>
          <w:p w14:paraId="5981B5F1"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计算方法</w:t>
            </w:r>
          </w:p>
        </w:tc>
      </w:tr>
      <w:tr w:rsidR="00943669" w:rsidRPr="00943669" w14:paraId="3F9F7AB2" w14:textId="77777777" w:rsidTr="00943669">
        <w:trPr>
          <w:trHeight w:val="540"/>
          <w:jc w:val="center"/>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577769EF"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无</w:t>
            </w:r>
          </w:p>
        </w:tc>
        <w:tc>
          <w:tcPr>
            <w:tcW w:w="527" w:type="pct"/>
            <w:tcBorders>
              <w:top w:val="nil"/>
              <w:left w:val="nil"/>
              <w:bottom w:val="single" w:sz="4" w:space="0" w:color="auto"/>
              <w:right w:val="single" w:sz="4" w:space="0" w:color="auto"/>
            </w:tcBorders>
            <w:shd w:val="clear" w:color="auto" w:fill="auto"/>
            <w:noWrap/>
            <w:vAlign w:val="center"/>
            <w:hideMark/>
          </w:tcPr>
          <w:p w14:paraId="1B27E9AA"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526" w:type="pct"/>
            <w:tcBorders>
              <w:top w:val="nil"/>
              <w:left w:val="nil"/>
              <w:bottom w:val="single" w:sz="4" w:space="0" w:color="auto"/>
              <w:right w:val="single" w:sz="4" w:space="0" w:color="auto"/>
            </w:tcBorders>
            <w:shd w:val="clear" w:color="auto" w:fill="auto"/>
            <w:noWrap/>
            <w:vAlign w:val="center"/>
            <w:hideMark/>
          </w:tcPr>
          <w:p w14:paraId="653BF18D"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658" w:type="pct"/>
            <w:tcBorders>
              <w:top w:val="nil"/>
              <w:left w:val="nil"/>
              <w:bottom w:val="single" w:sz="4" w:space="0" w:color="auto"/>
              <w:right w:val="single" w:sz="4" w:space="0" w:color="auto"/>
            </w:tcBorders>
            <w:shd w:val="clear" w:color="auto" w:fill="auto"/>
            <w:noWrap/>
            <w:vAlign w:val="center"/>
            <w:hideMark/>
          </w:tcPr>
          <w:p w14:paraId="47AEA369"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11BFD049"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0.3</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06A62B88"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0.2</w:t>
            </w:r>
          </w:p>
        </w:tc>
        <w:tc>
          <w:tcPr>
            <w:tcW w:w="328" w:type="pct"/>
            <w:tcBorders>
              <w:top w:val="single" w:sz="4" w:space="0" w:color="auto"/>
              <w:left w:val="nil"/>
              <w:bottom w:val="single" w:sz="4" w:space="0" w:color="auto"/>
              <w:right w:val="single" w:sz="4" w:space="0" w:color="auto"/>
            </w:tcBorders>
            <w:shd w:val="clear" w:color="auto" w:fill="auto"/>
            <w:noWrap/>
            <w:vAlign w:val="center"/>
            <w:hideMark/>
          </w:tcPr>
          <w:p w14:paraId="2FE0BDEC"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30" w:type="pct"/>
            <w:tcBorders>
              <w:top w:val="single" w:sz="4" w:space="0" w:color="auto"/>
              <w:left w:val="nil"/>
              <w:bottom w:val="single" w:sz="4" w:space="0" w:color="auto"/>
              <w:right w:val="single" w:sz="4" w:space="0" w:color="auto"/>
            </w:tcBorders>
            <w:shd w:val="clear" w:color="auto" w:fill="auto"/>
            <w:noWrap/>
            <w:vAlign w:val="center"/>
            <w:hideMark/>
          </w:tcPr>
          <w:p w14:paraId="5BE2E571"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9" w:type="pct"/>
            <w:tcBorders>
              <w:top w:val="single" w:sz="4" w:space="0" w:color="auto"/>
              <w:left w:val="nil"/>
              <w:bottom w:val="single" w:sz="4" w:space="0" w:color="auto"/>
              <w:right w:val="single" w:sz="4" w:space="0" w:color="auto"/>
            </w:tcBorders>
            <w:shd w:val="clear" w:color="auto" w:fill="auto"/>
            <w:noWrap/>
            <w:vAlign w:val="center"/>
            <w:hideMark/>
          </w:tcPr>
          <w:p w14:paraId="2A8910AB"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10</w:t>
            </w:r>
          </w:p>
        </w:tc>
        <w:tc>
          <w:tcPr>
            <w:tcW w:w="395" w:type="pct"/>
            <w:tcBorders>
              <w:top w:val="single" w:sz="4" w:space="0" w:color="auto"/>
              <w:left w:val="nil"/>
              <w:bottom w:val="single" w:sz="4" w:space="0" w:color="auto"/>
              <w:right w:val="single" w:sz="4" w:space="0" w:color="auto"/>
            </w:tcBorders>
            <w:shd w:val="clear" w:color="auto" w:fill="auto"/>
            <w:noWrap/>
            <w:vAlign w:val="center"/>
            <w:hideMark/>
          </w:tcPr>
          <w:p w14:paraId="67514A2F"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5.6</w:t>
            </w:r>
          </w:p>
        </w:tc>
        <w:tc>
          <w:tcPr>
            <w:tcW w:w="920" w:type="pct"/>
            <w:tcBorders>
              <w:top w:val="single" w:sz="4" w:space="0" w:color="auto"/>
              <w:left w:val="nil"/>
              <w:bottom w:val="single" w:sz="4" w:space="0" w:color="auto"/>
              <w:right w:val="single" w:sz="4" w:space="0" w:color="auto"/>
            </w:tcBorders>
            <w:shd w:val="clear" w:color="auto" w:fill="auto"/>
            <w:vAlign w:val="bottom"/>
            <w:hideMark/>
          </w:tcPr>
          <w:p w14:paraId="3497D3A7"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10-10x0.3(折)=7</w:t>
            </w:r>
            <w:r w:rsidRPr="00943669">
              <w:rPr>
                <w:rFonts w:ascii="宋体" w:hAnsi="宋体" w:cs="宋体" w:hint="eastAsia"/>
                <w:color w:val="000000"/>
                <w:kern w:val="0"/>
                <w:sz w:val="22"/>
                <w:szCs w:val="22"/>
              </w:rPr>
              <w:br/>
              <w:t>7-7x0.2(记)=5.6</w:t>
            </w:r>
          </w:p>
        </w:tc>
      </w:tr>
      <w:tr w:rsidR="00943669" w:rsidRPr="00943669" w14:paraId="39E42894" w14:textId="77777777" w:rsidTr="00943669">
        <w:trPr>
          <w:trHeight w:val="540"/>
          <w:jc w:val="center"/>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6432CE03"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有</w:t>
            </w:r>
          </w:p>
        </w:tc>
        <w:tc>
          <w:tcPr>
            <w:tcW w:w="527" w:type="pct"/>
            <w:tcBorders>
              <w:top w:val="nil"/>
              <w:left w:val="nil"/>
              <w:bottom w:val="single" w:sz="4" w:space="0" w:color="auto"/>
              <w:right w:val="single" w:sz="4" w:space="0" w:color="auto"/>
            </w:tcBorders>
            <w:shd w:val="clear" w:color="auto" w:fill="auto"/>
            <w:noWrap/>
            <w:vAlign w:val="center"/>
            <w:hideMark/>
          </w:tcPr>
          <w:p w14:paraId="0C1630A5"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未超过</w:t>
            </w:r>
          </w:p>
        </w:tc>
        <w:tc>
          <w:tcPr>
            <w:tcW w:w="526" w:type="pct"/>
            <w:tcBorders>
              <w:top w:val="nil"/>
              <w:left w:val="nil"/>
              <w:bottom w:val="single" w:sz="4" w:space="0" w:color="auto"/>
              <w:right w:val="single" w:sz="4" w:space="0" w:color="auto"/>
            </w:tcBorders>
            <w:shd w:val="clear" w:color="auto" w:fill="auto"/>
            <w:noWrap/>
            <w:vAlign w:val="center"/>
            <w:hideMark/>
          </w:tcPr>
          <w:p w14:paraId="4A54DE77"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658" w:type="pct"/>
            <w:tcBorders>
              <w:top w:val="nil"/>
              <w:left w:val="nil"/>
              <w:bottom w:val="single" w:sz="4" w:space="0" w:color="auto"/>
              <w:right w:val="single" w:sz="4" w:space="0" w:color="auto"/>
            </w:tcBorders>
            <w:shd w:val="clear" w:color="auto" w:fill="auto"/>
            <w:noWrap/>
            <w:vAlign w:val="center"/>
            <w:hideMark/>
          </w:tcPr>
          <w:p w14:paraId="34E761BC"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9" w:type="pct"/>
            <w:tcBorders>
              <w:top w:val="nil"/>
              <w:left w:val="nil"/>
              <w:bottom w:val="single" w:sz="4" w:space="0" w:color="auto"/>
              <w:right w:val="single" w:sz="4" w:space="0" w:color="auto"/>
            </w:tcBorders>
            <w:shd w:val="clear" w:color="auto" w:fill="auto"/>
            <w:noWrap/>
            <w:vAlign w:val="center"/>
            <w:hideMark/>
          </w:tcPr>
          <w:p w14:paraId="2B9D2F5B"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0.3</w:t>
            </w:r>
          </w:p>
        </w:tc>
        <w:tc>
          <w:tcPr>
            <w:tcW w:w="329" w:type="pct"/>
            <w:tcBorders>
              <w:top w:val="nil"/>
              <w:left w:val="nil"/>
              <w:bottom w:val="single" w:sz="4" w:space="0" w:color="auto"/>
              <w:right w:val="single" w:sz="4" w:space="0" w:color="auto"/>
            </w:tcBorders>
            <w:shd w:val="clear" w:color="auto" w:fill="auto"/>
            <w:noWrap/>
            <w:vAlign w:val="center"/>
            <w:hideMark/>
          </w:tcPr>
          <w:p w14:paraId="482E8987"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8" w:type="pct"/>
            <w:tcBorders>
              <w:top w:val="nil"/>
              <w:left w:val="nil"/>
              <w:bottom w:val="single" w:sz="4" w:space="0" w:color="auto"/>
              <w:right w:val="single" w:sz="4" w:space="0" w:color="auto"/>
            </w:tcBorders>
            <w:shd w:val="clear" w:color="auto" w:fill="auto"/>
            <w:noWrap/>
            <w:vAlign w:val="center"/>
            <w:hideMark/>
          </w:tcPr>
          <w:p w14:paraId="3C5EE738"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5</w:t>
            </w:r>
          </w:p>
        </w:tc>
        <w:tc>
          <w:tcPr>
            <w:tcW w:w="330" w:type="pct"/>
            <w:tcBorders>
              <w:top w:val="nil"/>
              <w:left w:val="nil"/>
              <w:bottom w:val="single" w:sz="4" w:space="0" w:color="auto"/>
              <w:right w:val="single" w:sz="4" w:space="0" w:color="auto"/>
            </w:tcBorders>
            <w:shd w:val="clear" w:color="auto" w:fill="auto"/>
            <w:noWrap/>
            <w:vAlign w:val="center"/>
            <w:hideMark/>
          </w:tcPr>
          <w:p w14:paraId="1FD92DC1"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0.2</w:t>
            </w:r>
          </w:p>
        </w:tc>
        <w:tc>
          <w:tcPr>
            <w:tcW w:w="329" w:type="pct"/>
            <w:tcBorders>
              <w:top w:val="nil"/>
              <w:left w:val="nil"/>
              <w:bottom w:val="single" w:sz="4" w:space="0" w:color="auto"/>
              <w:right w:val="single" w:sz="4" w:space="0" w:color="auto"/>
            </w:tcBorders>
            <w:shd w:val="clear" w:color="auto" w:fill="auto"/>
            <w:noWrap/>
            <w:vAlign w:val="center"/>
            <w:hideMark/>
          </w:tcPr>
          <w:p w14:paraId="69BD19DB"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3</w:t>
            </w:r>
          </w:p>
        </w:tc>
        <w:tc>
          <w:tcPr>
            <w:tcW w:w="395" w:type="pct"/>
            <w:tcBorders>
              <w:top w:val="nil"/>
              <w:left w:val="nil"/>
              <w:bottom w:val="single" w:sz="4" w:space="0" w:color="auto"/>
              <w:right w:val="single" w:sz="4" w:space="0" w:color="auto"/>
            </w:tcBorders>
            <w:shd w:val="clear" w:color="auto" w:fill="auto"/>
            <w:noWrap/>
            <w:vAlign w:val="center"/>
            <w:hideMark/>
          </w:tcPr>
          <w:p w14:paraId="1695D11C"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2.1</w:t>
            </w:r>
          </w:p>
        </w:tc>
        <w:tc>
          <w:tcPr>
            <w:tcW w:w="920" w:type="pct"/>
            <w:tcBorders>
              <w:top w:val="nil"/>
              <w:left w:val="nil"/>
              <w:bottom w:val="single" w:sz="4" w:space="0" w:color="auto"/>
              <w:right w:val="single" w:sz="4" w:space="0" w:color="auto"/>
            </w:tcBorders>
            <w:shd w:val="clear" w:color="auto" w:fill="auto"/>
            <w:vAlign w:val="bottom"/>
            <w:hideMark/>
          </w:tcPr>
          <w:p w14:paraId="0C83DDE4"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3&lt;5(限额)</w:t>
            </w:r>
            <w:r w:rsidRPr="00943669">
              <w:rPr>
                <w:rFonts w:ascii="宋体" w:hAnsi="宋体" w:cs="宋体" w:hint="eastAsia"/>
                <w:color w:val="000000"/>
                <w:kern w:val="0"/>
                <w:sz w:val="22"/>
                <w:szCs w:val="22"/>
              </w:rPr>
              <w:br/>
              <w:t>3-3*0.3(折)=2.1</w:t>
            </w:r>
          </w:p>
        </w:tc>
      </w:tr>
      <w:tr w:rsidR="00943669" w:rsidRPr="00943669" w14:paraId="07BC1221" w14:textId="77777777" w:rsidTr="00943669">
        <w:trPr>
          <w:trHeight w:val="540"/>
          <w:jc w:val="center"/>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00F58AD0"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有</w:t>
            </w:r>
          </w:p>
        </w:tc>
        <w:tc>
          <w:tcPr>
            <w:tcW w:w="527" w:type="pct"/>
            <w:tcBorders>
              <w:top w:val="nil"/>
              <w:left w:val="nil"/>
              <w:bottom w:val="single" w:sz="4" w:space="0" w:color="auto"/>
              <w:right w:val="single" w:sz="4" w:space="0" w:color="auto"/>
            </w:tcBorders>
            <w:shd w:val="clear" w:color="auto" w:fill="auto"/>
            <w:noWrap/>
            <w:vAlign w:val="center"/>
            <w:hideMark/>
          </w:tcPr>
          <w:p w14:paraId="66DB0741"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超过</w:t>
            </w:r>
          </w:p>
        </w:tc>
        <w:tc>
          <w:tcPr>
            <w:tcW w:w="526" w:type="pct"/>
            <w:tcBorders>
              <w:top w:val="nil"/>
              <w:left w:val="nil"/>
              <w:bottom w:val="single" w:sz="4" w:space="0" w:color="auto"/>
              <w:right w:val="single" w:sz="4" w:space="0" w:color="auto"/>
            </w:tcBorders>
            <w:shd w:val="clear" w:color="auto" w:fill="auto"/>
            <w:noWrap/>
            <w:vAlign w:val="center"/>
            <w:hideMark/>
          </w:tcPr>
          <w:p w14:paraId="7BB24392"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无</w:t>
            </w:r>
          </w:p>
        </w:tc>
        <w:tc>
          <w:tcPr>
            <w:tcW w:w="658" w:type="pct"/>
            <w:tcBorders>
              <w:top w:val="nil"/>
              <w:left w:val="nil"/>
              <w:bottom w:val="single" w:sz="4" w:space="0" w:color="auto"/>
              <w:right w:val="single" w:sz="4" w:space="0" w:color="auto"/>
            </w:tcBorders>
            <w:shd w:val="clear" w:color="auto" w:fill="auto"/>
            <w:noWrap/>
            <w:vAlign w:val="center"/>
            <w:hideMark/>
          </w:tcPr>
          <w:p w14:paraId="00D7201E"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9" w:type="pct"/>
            <w:tcBorders>
              <w:top w:val="nil"/>
              <w:left w:val="nil"/>
              <w:bottom w:val="single" w:sz="4" w:space="0" w:color="auto"/>
              <w:right w:val="single" w:sz="4" w:space="0" w:color="auto"/>
            </w:tcBorders>
            <w:shd w:val="clear" w:color="auto" w:fill="auto"/>
            <w:noWrap/>
            <w:vAlign w:val="center"/>
            <w:hideMark/>
          </w:tcPr>
          <w:p w14:paraId="57F7DDE9"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0.3</w:t>
            </w:r>
          </w:p>
        </w:tc>
        <w:tc>
          <w:tcPr>
            <w:tcW w:w="329" w:type="pct"/>
            <w:tcBorders>
              <w:top w:val="nil"/>
              <w:left w:val="nil"/>
              <w:bottom w:val="single" w:sz="4" w:space="0" w:color="auto"/>
              <w:right w:val="single" w:sz="4" w:space="0" w:color="auto"/>
            </w:tcBorders>
            <w:shd w:val="clear" w:color="auto" w:fill="auto"/>
            <w:noWrap/>
            <w:vAlign w:val="center"/>
            <w:hideMark/>
          </w:tcPr>
          <w:p w14:paraId="5B092AA1"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w:t>
            </w:r>
          </w:p>
        </w:tc>
        <w:tc>
          <w:tcPr>
            <w:tcW w:w="328" w:type="pct"/>
            <w:tcBorders>
              <w:top w:val="nil"/>
              <w:left w:val="nil"/>
              <w:bottom w:val="single" w:sz="4" w:space="0" w:color="auto"/>
              <w:right w:val="single" w:sz="4" w:space="0" w:color="auto"/>
            </w:tcBorders>
            <w:shd w:val="clear" w:color="auto" w:fill="auto"/>
            <w:noWrap/>
            <w:vAlign w:val="center"/>
            <w:hideMark/>
          </w:tcPr>
          <w:p w14:paraId="09B558E1"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5</w:t>
            </w:r>
          </w:p>
        </w:tc>
        <w:tc>
          <w:tcPr>
            <w:tcW w:w="330" w:type="pct"/>
            <w:tcBorders>
              <w:top w:val="nil"/>
              <w:left w:val="nil"/>
              <w:bottom w:val="single" w:sz="4" w:space="0" w:color="auto"/>
              <w:right w:val="single" w:sz="4" w:space="0" w:color="auto"/>
            </w:tcBorders>
            <w:shd w:val="clear" w:color="auto" w:fill="auto"/>
            <w:noWrap/>
            <w:vAlign w:val="center"/>
            <w:hideMark/>
          </w:tcPr>
          <w:p w14:paraId="0D1F62EB"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0.2</w:t>
            </w:r>
          </w:p>
        </w:tc>
        <w:tc>
          <w:tcPr>
            <w:tcW w:w="329" w:type="pct"/>
            <w:tcBorders>
              <w:top w:val="nil"/>
              <w:left w:val="nil"/>
              <w:bottom w:val="single" w:sz="4" w:space="0" w:color="auto"/>
              <w:right w:val="single" w:sz="4" w:space="0" w:color="auto"/>
            </w:tcBorders>
            <w:shd w:val="clear" w:color="auto" w:fill="auto"/>
            <w:noWrap/>
            <w:vAlign w:val="center"/>
            <w:hideMark/>
          </w:tcPr>
          <w:p w14:paraId="0822872C"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10</w:t>
            </w:r>
          </w:p>
        </w:tc>
        <w:tc>
          <w:tcPr>
            <w:tcW w:w="395" w:type="pct"/>
            <w:tcBorders>
              <w:top w:val="nil"/>
              <w:left w:val="nil"/>
              <w:bottom w:val="single" w:sz="4" w:space="0" w:color="auto"/>
              <w:right w:val="single" w:sz="4" w:space="0" w:color="auto"/>
            </w:tcBorders>
            <w:shd w:val="clear" w:color="auto" w:fill="auto"/>
            <w:noWrap/>
            <w:vAlign w:val="center"/>
            <w:hideMark/>
          </w:tcPr>
          <w:p w14:paraId="2FA8667F"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8</w:t>
            </w:r>
          </w:p>
        </w:tc>
        <w:tc>
          <w:tcPr>
            <w:tcW w:w="920" w:type="pct"/>
            <w:tcBorders>
              <w:top w:val="nil"/>
              <w:left w:val="nil"/>
              <w:bottom w:val="single" w:sz="4" w:space="0" w:color="auto"/>
              <w:right w:val="single" w:sz="4" w:space="0" w:color="auto"/>
            </w:tcBorders>
            <w:shd w:val="clear" w:color="auto" w:fill="auto"/>
            <w:vAlign w:val="bottom"/>
            <w:hideMark/>
          </w:tcPr>
          <w:p w14:paraId="6A70E2DC"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10&gt;5(限额)</w:t>
            </w:r>
            <w:r w:rsidRPr="00943669">
              <w:rPr>
                <w:rFonts w:ascii="宋体" w:hAnsi="宋体" w:cs="宋体" w:hint="eastAsia"/>
                <w:color w:val="000000"/>
                <w:kern w:val="0"/>
                <w:sz w:val="22"/>
                <w:szCs w:val="22"/>
              </w:rPr>
              <w:br/>
              <w:t>10-10x0.2(限折)=8</w:t>
            </w:r>
          </w:p>
        </w:tc>
      </w:tr>
      <w:tr w:rsidR="00943669" w:rsidRPr="00943669" w14:paraId="51F0B547" w14:textId="77777777" w:rsidTr="00943669">
        <w:trPr>
          <w:trHeight w:val="1080"/>
          <w:jc w:val="center"/>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5510274C"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有</w:t>
            </w:r>
          </w:p>
        </w:tc>
        <w:tc>
          <w:tcPr>
            <w:tcW w:w="527" w:type="pct"/>
            <w:tcBorders>
              <w:top w:val="nil"/>
              <w:left w:val="nil"/>
              <w:bottom w:val="single" w:sz="4" w:space="0" w:color="auto"/>
              <w:right w:val="single" w:sz="4" w:space="0" w:color="auto"/>
            </w:tcBorders>
            <w:shd w:val="clear" w:color="auto" w:fill="auto"/>
            <w:noWrap/>
            <w:vAlign w:val="center"/>
            <w:hideMark/>
          </w:tcPr>
          <w:p w14:paraId="67C067FF"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超过</w:t>
            </w:r>
          </w:p>
        </w:tc>
        <w:tc>
          <w:tcPr>
            <w:tcW w:w="526" w:type="pct"/>
            <w:tcBorders>
              <w:top w:val="nil"/>
              <w:left w:val="nil"/>
              <w:bottom w:val="single" w:sz="4" w:space="0" w:color="auto"/>
              <w:right w:val="single" w:sz="4" w:space="0" w:color="auto"/>
            </w:tcBorders>
            <w:shd w:val="clear" w:color="auto" w:fill="auto"/>
            <w:noWrap/>
            <w:vAlign w:val="center"/>
            <w:hideMark/>
          </w:tcPr>
          <w:p w14:paraId="5B629639"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有</w:t>
            </w:r>
          </w:p>
        </w:tc>
        <w:tc>
          <w:tcPr>
            <w:tcW w:w="658" w:type="pct"/>
            <w:tcBorders>
              <w:top w:val="nil"/>
              <w:left w:val="nil"/>
              <w:bottom w:val="single" w:sz="4" w:space="0" w:color="auto"/>
              <w:right w:val="single" w:sz="4" w:space="0" w:color="auto"/>
            </w:tcBorders>
            <w:shd w:val="clear" w:color="auto" w:fill="auto"/>
            <w:noWrap/>
            <w:vAlign w:val="center"/>
            <w:hideMark/>
          </w:tcPr>
          <w:p w14:paraId="7029FAD2"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未超过</w:t>
            </w:r>
          </w:p>
        </w:tc>
        <w:tc>
          <w:tcPr>
            <w:tcW w:w="329" w:type="pct"/>
            <w:tcBorders>
              <w:top w:val="nil"/>
              <w:left w:val="nil"/>
              <w:bottom w:val="single" w:sz="4" w:space="0" w:color="auto"/>
              <w:right w:val="single" w:sz="4" w:space="0" w:color="auto"/>
            </w:tcBorders>
            <w:shd w:val="clear" w:color="auto" w:fill="auto"/>
            <w:noWrap/>
            <w:vAlign w:val="center"/>
            <w:hideMark/>
          </w:tcPr>
          <w:p w14:paraId="15883CA2"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0.3</w:t>
            </w:r>
          </w:p>
        </w:tc>
        <w:tc>
          <w:tcPr>
            <w:tcW w:w="329" w:type="pct"/>
            <w:tcBorders>
              <w:top w:val="nil"/>
              <w:left w:val="nil"/>
              <w:bottom w:val="single" w:sz="4" w:space="0" w:color="auto"/>
              <w:right w:val="single" w:sz="4" w:space="0" w:color="auto"/>
            </w:tcBorders>
            <w:shd w:val="clear" w:color="auto" w:fill="auto"/>
            <w:noWrap/>
            <w:vAlign w:val="center"/>
            <w:hideMark/>
          </w:tcPr>
          <w:p w14:paraId="268ACD86"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0.1</w:t>
            </w:r>
          </w:p>
        </w:tc>
        <w:tc>
          <w:tcPr>
            <w:tcW w:w="328" w:type="pct"/>
            <w:tcBorders>
              <w:top w:val="nil"/>
              <w:left w:val="nil"/>
              <w:bottom w:val="single" w:sz="4" w:space="0" w:color="auto"/>
              <w:right w:val="single" w:sz="4" w:space="0" w:color="auto"/>
            </w:tcBorders>
            <w:shd w:val="clear" w:color="auto" w:fill="auto"/>
            <w:noWrap/>
            <w:vAlign w:val="center"/>
            <w:hideMark/>
          </w:tcPr>
          <w:p w14:paraId="35FB49C6"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9</w:t>
            </w:r>
          </w:p>
        </w:tc>
        <w:tc>
          <w:tcPr>
            <w:tcW w:w="330" w:type="pct"/>
            <w:tcBorders>
              <w:top w:val="nil"/>
              <w:left w:val="nil"/>
              <w:bottom w:val="single" w:sz="4" w:space="0" w:color="auto"/>
              <w:right w:val="single" w:sz="4" w:space="0" w:color="auto"/>
            </w:tcBorders>
            <w:shd w:val="clear" w:color="auto" w:fill="auto"/>
            <w:noWrap/>
            <w:vAlign w:val="center"/>
            <w:hideMark/>
          </w:tcPr>
          <w:p w14:paraId="0449FE56"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0.2</w:t>
            </w:r>
          </w:p>
        </w:tc>
        <w:tc>
          <w:tcPr>
            <w:tcW w:w="329" w:type="pct"/>
            <w:tcBorders>
              <w:top w:val="nil"/>
              <w:left w:val="nil"/>
              <w:bottom w:val="single" w:sz="4" w:space="0" w:color="auto"/>
              <w:right w:val="single" w:sz="4" w:space="0" w:color="auto"/>
            </w:tcBorders>
            <w:shd w:val="clear" w:color="auto" w:fill="auto"/>
            <w:noWrap/>
            <w:vAlign w:val="center"/>
            <w:hideMark/>
          </w:tcPr>
          <w:p w14:paraId="25AECEB5"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10</w:t>
            </w:r>
          </w:p>
        </w:tc>
        <w:tc>
          <w:tcPr>
            <w:tcW w:w="395" w:type="pct"/>
            <w:tcBorders>
              <w:top w:val="nil"/>
              <w:left w:val="nil"/>
              <w:bottom w:val="single" w:sz="4" w:space="0" w:color="auto"/>
              <w:right w:val="single" w:sz="4" w:space="0" w:color="auto"/>
            </w:tcBorders>
            <w:shd w:val="clear" w:color="auto" w:fill="auto"/>
            <w:noWrap/>
            <w:vAlign w:val="center"/>
            <w:hideMark/>
          </w:tcPr>
          <w:p w14:paraId="3E3CC8B3"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7.2</w:t>
            </w:r>
          </w:p>
        </w:tc>
        <w:tc>
          <w:tcPr>
            <w:tcW w:w="920" w:type="pct"/>
            <w:tcBorders>
              <w:top w:val="nil"/>
              <w:left w:val="nil"/>
              <w:bottom w:val="single" w:sz="4" w:space="0" w:color="auto"/>
              <w:right w:val="single" w:sz="4" w:space="0" w:color="auto"/>
            </w:tcBorders>
            <w:shd w:val="clear" w:color="auto" w:fill="auto"/>
            <w:vAlign w:val="bottom"/>
            <w:hideMark/>
          </w:tcPr>
          <w:p w14:paraId="3CEC57CA"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10&gt;9(限额)</w:t>
            </w:r>
            <w:r w:rsidRPr="00943669">
              <w:rPr>
                <w:rFonts w:ascii="宋体" w:hAnsi="宋体" w:cs="宋体" w:hint="eastAsia"/>
                <w:color w:val="000000"/>
                <w:kern w:val="0"/>
                <w:sz w:val="22"/>
                <w:szCs w:val="22"/>
              </w:rPr>
              <w:br/>
              <w:t>10-10x0.2(限折)=8</w:t>
            </w:r>
            <w:r w:rsidRPr="00943669">
              <w:rPr>
                <w:rFonts w:ascii="宋体" w:hAnsi="宋体" w:cs="宋体" w:hint="eastAsia"/>
                <w:color w:val="000000"/>
                <w:kern w:val="0"/>
                <w:sz w:val="22"/>
                <w:szCs w:val="22"/>
              </w:rPr>
              <w:br/>
            </w:r>
            <w:r w:rsidRPr="00943669">
              <w:rPr>
                <w:rFonts w:ascii="宋体" w:hAnsi="宋体" w:cs="宋体" w:hint="eastAsia"/>
                <w:color w:val="000000"/>
                <w:kern w:val="0"/>
                <w:sz w:val="22"/>
                <w:szCs w:val="22"/>
              </w:rPr>
              <w:lastRenderedPageBreak/>
              <w:t>8&lt;9(限额)</w:t>
            </w:r>
            <w:r w:rsidRPr="00943669">
              <w:rPr>
                <w:rFonts w:ascii="宋体" w:hAnsi="宋体" w:cs="宋体" w:hint="eastAsia"/>
                <w:color w:val="000000"/>
                <w:kern w:val="0"/>
                <w:sz w:val="22"/>
                <w:szCs w:val="22"/>
              </w:rPr>
              <w:br/>
              <w:t>8-8x0.1(记)=7.2</w:t>
            </w:r>
          </w:p>
        </w:tc>
      </w:tr>
      <w:tr w:rsidR="00943669" w:rsidRPr="00943669" w14:paraId="41A14F16" w14:textId="77777777" w:rsidTr="00943669">
        <w:trPr>
          <w:trHeight w:val="810"/>
          <w:jc w:val="center"/>
        </w:trPr>
        <w:tc>
          <w:tcPr>
            <w:tcW w:w="329" w:type="pct"/>
            <w:tcBorders>
              <w:top w:val="nil"/>
              <w:left w:val="single" w:sz="4" w:space="0" w:color="auto"/>
              <w:bottom w:val="single" w:sz="4" w:space="0" w:color="auto"/>
              <w:right w:val="single" w:sz="4" w:space="0" w:color="auto"/>
            </w:tcBorders>
            <w:shd w:val="clear" w:color="auto" w:fill="auto"/>
            <w:noWrap/>
            <w:vAlign w:val="center"/>
            <w:hideMark/>
          </w:tcPr>
          <w:p w14:paraId="1A6736EB"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lastRenderedPageBreak/>
              <w:t>有</w:t>
            </w:r>
          </w:p>
        </w:tc>
        <w:tc>
          <w:tcPr>
            <w:tcW w:w="527" w:type="pct"/>
            <w:tcBorders>
              <w:top w:val="nil"/>
              <w:left w:val="nil"/>
              <w:bottom w:val="single" w:sz="4" w:space="0" w:color="auto"/>
              <w:right w:val="single" w:sz="4" w:space="0" w:color="auto"/>
            </w:tcBorders>
            <w:shd w:val="clear" w:color="auto" w:fill="auto"/>
            <w:noWrap/>
            <w:vAlign w:val="center"/>
            <w:hideMark/>
          </w:tcPr>
          <w:p w14:paraId="04B28BD9"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超过</w:t>
            </w:r>
          </w:p>
        </w:tc>
        <w:tc>
          <w:tcPr>
            <w:tcW w:w="526" w:type="pct"/>
            <w:tcBorders>
              <w:top w:val="nil"/>
              <w:left w:val="nil"/>
              <w:bottom w:val="single" w:sz="4" w:space="0" w:color="auto"/>
              <w:right w:val="single" w:sz="4" w:space="0" w:color="auto"/>
            </w:tcBorders>
            <w:shd w:val="clear" w:color="auto" w:fill="auto"/>
            <w:noWrap/>
            <w:vAlign w:val="center"/>
            <w:hideMark/>
          </w:tcPr>
          <w:p w14:paraId="50ABB955"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有</w:t>
            </w:r>
          </w:p>
        </w:tc>
        <w:tc>
          <w:tcPr>
            <w:tcW w:w="658" w:type="pct"/>
            <w:tcBorders>
              <w:top w:val="nil"/>
              <w:left w:val="nil"/>
              <w:bottom w:val="single" w:sz="4" w:space="0" w:color="auto"/>
              <w:right w:val="single" w:sz="4" w:space="0" w:color="auto"/>
            </w:tcBorders>
            <w:shd w:val="clear" w:color="auto" w:fill="auto"/>
            <w:noWrap/>
            <w:vAlign w:val="center"/>
            <w:hideMark/>
          </w:tcPr>
          <w:p w14:paraId="66F1BFE1" w14:textId="77777777" w:rsidR="00943669" w:rsidRPr="00943669" w:rsidRDefault="00943669" w:rsidP="00943669">
            <w:pPr>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超过</w:t>
            </w:r>
          </w:p>
        </w:tc>
        <w:tc>
          <w:tcPr>
            <w:tcW w:w="329" w:type="pct"/>
            <w:tcBorders>
              <w:top w:val="nil"/>
              <w:left w:val="nil"/>
              <w:bottom w:val="single" w:sz="4" w:space="0" w:color="auto"/>
              <w:right w:val="single" w:sz="4" w:space="0" w:color="auto"/>
            </w:tcBorders>
            <w:shd w:val="clear" w:color="auto" w:fill="auto"/>
            <w:noWrap/>
            <w:vAlign w:val="center"/>
            <w:hideMark/>
          </w:tcPr>
          <w:p w14:paraId="635AF7F2"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0.3</w:t>
            </w:r>
          </w:p>
        </w:tc>
        <w:tc>
          <w:tcPr>
            <w:tcW w:w="329" w:type="pct"/>
            <w:tcBorders>
              <w:top w:val="nil"/>
              <w:left w:val="nil"/>
              <w:bottom w:val="single" w:sz="4" w:space="0" w:color="auto"/>
              <w:right w:val="single" w:sz="4" w:space="0" w:color="auto"/>
            </w:tcBorders>
            <w:shd w:val="clear" w:color="auto" w:fill="auto"/>
            <w:noWrap/>
            <w:vAlign w:val="center"/>
            <w:hideMark/>
          </w:tcPr>
          <w:p w14:paraId="33E6FD9E"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0.1</w:t>
            </w:r>
          </w:p>
        </w:tc>
        <w:tc>
          <w:tcPr>
            <w:tcW w:w="328" w:type="pct"/>
            <w:tcBorders>
              <w:top w:val="nil"/>
              <w:left w:val="nil"/>
              <w:bottom w:val="single" w:sz="4" w:space="0" w:color="auto"/>
              <w:right w:val="single" w:sz="4" w:space="0" w:color="auto"/>
            </w:tcBorders>
            <w:shd w:val="clear" w:color="auto" w:fill="auto"/>
            <w:noWrap/>
            <w:vAlign w:val="center"/>
            <w:hideMark/>
          </w:tcPr>
          <w:p w14:paraId="3F9C7628"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5</w:t>
            </w:r>
          </w:p>
        </w:tc>
        <w:tc>
          <w:tcPr>
            <w:tcW w:w="330" w:type="pct"/>
            <w:tcBorders>
              <w:top w:val="nil"/>
              <w:left w:val="nil"/>
              <w:bottom w:val="single" w:sz="4" w:space="0" w:color="auto"/>
              <w:right w:val="single" w:sz="4" w:space="0" w:color="auto"/>
            </w:tcBorders>
            <w:shd w:val="clear" w:color="auto" w:fill="auto"/>
            <w:noWrap/>
            <w:vAlign w:val="center"/>
            <w:hideMark/>
          </w:tcPr>
          <w:p w14:paraId="706DBB9D"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0.2</w:t>
            </w:r>
          </w:p>
        </w:tc>
        <w:tc>
          <w:tcPr>
            <w:tcW w:w="329" w:type="pct"/>
            <w:tcBorders>
              <w:top w:val="nil"/>
              <w:left w:val="nil"/>
              <w:bottom w:val="single" w:sz="4" w:space="0" w:color="auto"/>
              <w:right w:val="single" w:sz="4" w:space="0" w:color="auto"/>
            </w:tcBorders>
            <w:shd w:val="clear" w:color="auto" w:fill="auto"/>
            <w:noWrap/>
            <w:vAlign w:val="center"/>
            <w:hideMark/>
          </w:tcPr>
          <w:p w14:paraId="3CC36322" w14:textId="77777777" w:rsidR="00943669" w:rsidRPr="00943669" w:rsidRDefault="00943669" w:rsidP="00943669">
            <w:pPr>
              <w:widowControl/>
              <w:jc w:val="right"/>
              <w:rPr>
                <w:rFonts w:ascii="宋体" w:hAnsi="宋体" w:cs="宋体"/>
                <w:color w:val="000000"/>
                <w:kern w:val="0"/>
                <w:sz w:val="22"/>
                <w:szCs w:val="22"/>
              </w:rPr>
            </w:pPr>
            <w:r w:rsidRPr="00943669">
              <w:rPr>
                <w:rFonts w:ascii="宋体" w:hAnsi="宋体" w:cs="宋体" w:hint="eastAsia"/>
                <w:color w:val="000000"/>
                <w:kern w:val="0"/>
                <w:sz w:val="22"/>
                <w:szCs w:val="22"/>
              </w:rPr>
              <w:t>10</w:t>
            </w:r>
          </w:p>
        </w:tc>
        <w:tc>
          <w:tcPr>
            <w:tcW w:w="395" w:type="pct"/>
            <w:tcBorders>
              <w:top w:val="nil"/>
              <w:left w:val="nil"/>
              <w:bottom w:val="single" w:sz="4" w:space="0" w:color="auto"/>
              <w:right w:val="single" w:sz="4" w:space="0" w:color="auto"/>
            </w:tcBorders>
            <w:shd w:val="clear" w:color="auto" w:fill="auto"/>
            <w:noWrap/>
            <w:vAlign w:val="center"/>
            <w:hideMark/>
          </w:tcPr>
          <w:p w14:paraId="2EBED4D0" w14:textId="77777777" w:rsidR="00943669" w:rsidRPr="00943669" w:rsidRDefault="00943669" w:rsidP="00943669">
            <w:pPr>
              <w:widowControl/>
              <w:jc w:val="center"/>
              <w:rPr>
                <w:rFonts w:ascii="宋体" w:hAnsi="宋体" w:cs="宋体"/>
                <w:color w:val="000000"/>
                <w:kern w:val="0"/>
                <w:sz w:val="22"/>
                <w:szCs w:val="22"/>
              </w:rPr>
            </w:pPr>
            <w:r w:rsidRPr="00943669">
              <w:rPr>
                <w:rFonts w:ascii="宋体" w:hAnsi="宋体" w:cs="宋体" w:hint="eastAsia"/>
                <w:color w:val="000000"/>
                <w:kern w:val="0"/>
                <w:sz w:val="22"/>
                <w:szCs w:val="22"/>
              </w:rPr>
              <w:t>7.5</w:t>
            </w:r>
          </w:p>
        </w:tc>
        <w:tc>
          <w:tcPr>
            <w:tcW w:w="920" w:type="pct"/>
            <w:tcBorders>
              <w:top w:val="nil"/>
              <w:left w:val="nil"/>
              <w:bottom w:val="single" w:sz="4" w:space="0" w:color="auto"/>
              <w:right w:val="single" w:sz="4" w:space="0" w:color="auto"/>
            </w:tcBorders>
            <w:shd w:val="clear" w:color="auto" w:fill="auto"/>
            <w:vAlign w:val="bottom"/>
            <w:hideMark/>
          </w:tcPr>
          <w:p w14:paraId="69F6F1A6" w14:textId="77777777" w:rsidR="00943669" w:rsidRPr="00943669" w:rsidRDefault="00943669" w:rsidP="00381446">
            <w:pPr>
              <w:keepNext/>
              <w:widowControl/>
              <w:jc w:val="left"/>
              <w:rPr>
                <w:rFonts w:ascii="宋体" w:hAnsi="宋体" w:cs="宋体"/>
                <w:color w:val="000000"/>
                <w:kern w:val="0"/>
                <w:sz w:val="22"/>
                <w:szCs w:val="22"/>
              </w:rPr>
            </w:pPr>
            <w:r w:rsidRPr="00943669">
              <w:rPr>
                <w:rFonts w:ascii="宋体" w:hAnsi="宋体" w:cs="宋体" w:hint="eastAsia"/>
                <w:color w:val="000000"/>
                <w:kern w:val="0"/>
                <w:sz w:val="22"/>
                <w:szCs w:val="22"/>
              </w:rPr>
              <w:t>10&gt;5(限额)</w:t>
            </w:r>
            <w:r w:rsidRPr="00943669">
              <w:rPr>
                <w:rFonts w:ascii="宋体" w:hAnsi="宋体" w:cs="宋体" w:hint="eastAsia"/>
                <w:color w:val="000000"/>
                <w:kern w:val="0"/>
                <w:sz w:val="22"/>
                <w:szCs w:val="22"/>
              </w:rPr>
              <w:br/>
              <w:t>10-10x0.2(限折)=8</w:t>
            </w:r>
            <w:r w:rsidRPr="00943669">
              <w:rPr>
                <w:rFonts w:ascii="宋体" w:hAnsi="宋体" w:cs="宋体" w:hint="eastAsia"/>
                <w:color w:val="000000"/>
                <w:kern w:val="0"/>
                <w:sz w:val="22"/>
                <w:szCs w:val="22"/>
              </w:rPr>
              <w:br/>
              <w:t>8-5(限额)x0.1(记)=7.5</w:t>
            </w:r>
          </w:p>
        </w:tc>
      </w:tr>
    </w:tbl>
    <w:p w14:paraId="7DD4716C" w14:textId="067BE8E2" w:rsidR="0087686A" w:rsidRPr="009C33F2" w:rsidRDefault="00381446" w:rsidP="00381446">
      <w:pPr>
        <w:pStyle w:val="aff0"/>
        <w:rPr>
          <w:rFonts w:asciiTheme="majorEastAsia" w:eastAsiaTheme="majorEastAsia" w:hAnsiTheme="majorEastAsia"/>
          <w:u w:val="single"/>
        </w:rPr>
      </w:pPr>
      <w:bookmarkStart w:id="25" w:name="_Ref511220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bookmarkEnd w:id="25"/>
      <w:r w:rsidR="00FA69BE">
        <w:t xml:space="preserve"> </w:t>
      </w:r>
      <w:r w:rsidR="00FA69BE">
        <w:rPr>
          <w:rFonts w:hint="eastAsia"/>
        </w:rPr>
        <w:t>折扣系数</w:t>
      </w:r>
      <w:bookmarkStart w:id="26" w:name="_GoBack"/>
      <w:bookmarkEnd w:id="26"/>
    </w:p>
    <w:p w14:paraId="5A1035B1" w14:textId="77777777" w:rsidR="0087686A" w:rsidRPr="009C33F2" w:rsidRDefault="0087686A" w:rsidP="0087686A">
      <w:pPr>
        <w:pStyle w:val="2"/>
        <w:rPr>
          <w:rFonts w:asciiTheme="majorEastAsia" w:eastAsiaTheme="majorEastAsia" w:hAnsiTheme="majorEastAsia"/>
          <w:noProof/>
        </w:rPr>
      </w:pPr>
      <w:bookmarkStart w:id="27" w:name="_Toc382649020"/>
      <w:bookmarkStart w:id="28" w:name="_Toc511220435"/>
      <w:r w:rsidRPr="009C33F2">
        <w:rPr>
          <w:rFonts w:asciiTheme="majorEastAsia" w:eastAsiaTheme="majorEastAsia" w:hAnsiTheme="majorEastAsia" w:hint="eastAsia"/>
          <w:noProof/>
        </w:rPr>
        <w:t>按照挂号优惠类型设置折扣系数</w:t>
      </w:r>
      <w:bookmarkEnd w:id="27"/>
      <w:bookmarkEnd w:id="28"/>
    </w:p>
    <w:p w14:paraId="3AE8B213" w14:textId="6D5F2EE9" w:rsidR="0087686A" w:rsidRPr="009C33F2" w:rsidRDefault="0087686A" w:rsidP="0087686A">
      <w:pPr>
        <w:ind w:firstLine="360"/>
        <w:rPr>
          <w:rFonts w:asciiTheme="majorEastAsia" w:eastAsiaTheme="majorEastAsia" w:hAnsiTheme="majorEastAsia"/>
          <w:color w:val="4F6228" w:themeColor="accent3" w:themeShade="80"/>
        </w:rPr>
      </w:pPr>
      <w:r w:rsidRPr="009C33F2">
        <w:rPr>
          <w:rFonts w:asciiTheme="majorEastAsia" w:eastAsiaTheme="majorEastAsia" w:hAnsiTheme="majorEastAsia" w:hint="eastAsia"/>
          <w:color w:val="4F6228" w:themeColor="accent3" w:themeShade="80"/>
        </w:rPr>
        <w:t>挂号优惠折扣系数需要与医生站的【挂号优惠设置】菜单连用，用来根据某一个号别来为患者</w:t>
      </w:r>
      <w:r w:rsidR="00674AB0" w:rsidRPr="009C33F2">
        <w:rPr>
          <w:rFonts w:asciiTheme="majorEastAsia" w:eastAsiaTheme="majorEastAsia" w:hAnsiTheme="majorEastAsia" w:hint="eastAsia"/>
          <w:color w:val="4F6228" w:themeColor="accent3" w:themeShade="80"/>
        </w:rPr>
        <w:t>进行</w:t>
      </w:r>
      <w:r w:rsidRPr="009C33F2">
        <w:rPr>
          <w:rFonts w:asciiTheme="majorEastAsia" w:eastAsiaTheme="majorEastAsia" w:hAnsiTheme="majorEastAsia" w:hint="eastAsia"/>
          <w:color w:val="4F6228" w:themeColor="accent3" w:themeShade="80"/>
        </w:rPr>
        <w:t>某项或某类</w:t>
      </w:r>
      <w:r w:rsidR="00501832" w:rsidRPr="009C33F2">
        <w:rPr>
          <w:rFonts w:asciiTheme="majorEastAsia" w:eastAsiaTheme="majorEastAsia" w:hAnsiTheme="majorEastAsia" w:hint="eastAsia"/>
          <w:color w:val="4F6228" w:themeColor="accent3" w:themeShade="80"/>
        </w:rPr>
        <w:t>收费项目</w:t>
      </w:r>
      <w:r w:rsidRPr="009C33F2">
        <w:rPr>
          <w:rFonts w:asciiTheme="majorEastAsia" w:eastAsiaTheme="majorEastAsia" w:hAnsiTheme="majorEastAsia" w:hint="eastAsia"/>
          <w:color w:val="4F6228" w:themeColor="accent3" w:themeShade="80"/>
        </w:rPr>
        <w:t>的优惠</w:t>
      </w:r>
      <w:r w:rsidR="00501832" w:rsidRPr="009C33F2">
        <w:rPr>
          <w:rFonts w:asciiTheme="majorEastAsia" w:eastAsiaTheme="majorEastAsia" w:hAnsiTheme="majorEastAsia" w:hint="eastAsia"/>
          <w:color w:val="4F6228" w:themeColor="accent3" w:themeShade="80"/>
        </w:rPr>
        <w:t>（</w:t>
      </w:r>
      <w:r w:rsidR="00674AB0" w:rsidRPr="009C33F2">
        <w:rPr>
          <w:rFonts w:asciiTheme="majorEastAsia" w:eastAsiaTheme="majorEastAsia" w:hAnsiTheme="majorEastAsia" w:hint="eastAsia"/>
          <w:color w:val="4F6228" w:themeColor="accent3" w:themeShade="80"/>
        </w:rPr>
        <w:t>进行优惠的收费项目可以随意设定，系统不进行控制</w:t>
      </w:r>
      <w:r w:rsidR="00501832" w:rsidRPr="009C33F2">
        <w:rPr>
          <w:rFonts w:asciiTheme="majorEastAsia" w:eastAsiaTheme="majorEastAsia" w:hAnsiTheme="majorEastAsia" w:hint="eastAsia"/>
          <w:color w:val="4F6228" w:themeColor="accent3" w:themeShade="80"/>
        </w:rPr>
        <w:t>）</w:t>
      </w:r>
      <w:r w:rsidRPr="009C33F2">
        <w:rPr>
          <w:rFonts w:asciiTheme="majorEastAsia" w:eastAsiaTheme="majorEastAsia" w:hAnsiTheme="majorEastAsia" w:hint="eastAsia"/>
          <w:color w:val="4F6228" w:themeColor="accent3" w:themeShade="80"/>
        </w:rPr>
        <w:t>，以下是具体的操作步骤。</w:t>
      </w:r>
    </w:p>
    <w:p w14:paraId="0C045687" w14:textId="161A1337" w:rsidR="0087686A" w:rsidRPr="009C33F2" w:rsidRDefault="0087686A" w:rsidP="0087686A">
      <w:pPr>
        <w:pStyle w:val="aff2"/>
        <w:numPr>
          <w:ilvl w:val="0"/>
          <w:numId w:val="8"/>
        </w:numPr>
        <w:ind w:firstLineChars="0"/>
        <w:rPr>
          <w:rFonts w:asciiTheme="majorEastAsia" w:eastAsiaTheme="majorEastAsia" w:hAnsiTheme="majorEastAsia"/>
          <w:color w:val="4F6228" w:themeColor="accent3" w:themeShade="80"/>
        </w:rPr>
      </w:pPr>
      <w:r w:rsidRPr="009C33F2">
        <w:rPr>
          <w:rFonts w:asciiTheme="majorEastAsia" w:eastAsiaTheme="majorEastAsia" w:hAnsiTheme="majorEastAsia" w:hint="eastAsia"/>
          <w:color w:val="4F6228" w:themeColor="accent3" w:themeShade="80"/>
        </w:rPr>
        <w:t>步骤1</w:t>
      </w:r>
      <w:r w:rsidR="005123EF" w:rsidRPr="009C33F2">
        <w:rPr>
          <w:rFonts w:asciiTheme="majorEastAsia" w:eastAsiaTheme="majorEastAsia" w:hAnsiTheme="majorEastAsia" w:hint="eastAsia"/>
          <w:color w:val="4F6228" w:themeColor="accent3" w:themeShade="80"/>
        </w:rPr>
        <w:t>：【基础数据平台</w:t>
      </w:r>
      <w:r w:rsidRPr="009C33F2">
        <w:rPr>
          <w:rFonts w:asciiTheme="majorEastAsia" w:eastAsiaTheme="majorEastAsia" w:hAnsiTheme="majorEastAsia" w:hint="eastAsia"/>
          <w:color w:val="4F6228" w:themeColor="accent3" w:themeShade="80"/>
        </w:rPr>
        <w:t>】-</w:t>
      </w:r>
      <w:r w:rsidR="005123EF" w:rsidRPr="009C33F2">
        <w:rPr>
          <w:rFonts w:asciiTheme="majorEastAsia" w:eastAsiaTheme="majorEastAsia" w:hAnsiTheme="majorEastAsia" w:hint="eastAsia"/>
          <w:color w:val="4F6228" w:themeColor="accent3" w:themeShade="80"/>
        </w:rPr>
        <w:t>【产品配置】-【医生站配置】-【</w:t>
      </w:r>
      <w:r w:rsidR="00B06EDA" w:rsidRPr="009C33F2">
        <w:rPr>
          <w:rFonts w:asciiTheme="majorEastAsia" w:eastAsiaTheme="majorEastAsia" w:hAnsiTheme="majorEastAsia" w:hint="eastAsia"/>
          <w:color w:val="4F6228" w:themeColor="accent3" w:themeShade="80"/>
        </w:rPr>
        <w:t>排班</w:t>
      </w:r>
      <w:r w:rsidR="005123EF" w:rsidRPr="009C33F2">
        <w:rPr>
          <w:rFonts w:asciiTheme="majorEastAsia" w:eastAsiaTheme="majorEastAsia" w:hAnsiTheme="majorEastAsia" w:hint="eastAsia"/>
          <w:color w:val="4F6228" w:themeColor="accent3" w:themeShade="80"/>
        </w:rPr>
        <w:t>维护】-</w:t>
      </w:r>
      <w:r w:rsidRPr="009C33F2">
        <w:rPr>
          <w:rFonts w:asciiTheme="majorEastAsia" w:eastAsiaTheme="majorEastAsia" w:hAnsiTheme="majorEastAsia" w:hint="eastAsia"/>
          <w:color w:val="4F6228" w:themeColor="accent3" w:themeShade="80"/>
        </w:rPr>
        <w:t>【挂号优惠设置】菜单配置挂号优惠</w:t>
      </w:r>
      <w:r w:rsidRPr="009C33F2">
        <w:rPr>
          <w:rFonts w:asciiTheme="majorEastAsia" w:eastAsiaTheme="majorEastAsia" w:hAnsiTheme="majorEastAsia" w:hint="eastAsia"/>
          <w:vanish/>
          <w:color w:val="4F6228" w:themeColor="accent3" w:themeShade="80"/>
        </w:rPr>
        <w:t>和0单配置挂号优惠名字</w:t>
      </w:r>
      <w:r w:rsidRPr="009C33F2">
        <w:rPr>
          <w:rFonts w:asciiTheme="majorEastAsia" w:eastAsiaTheme="majorEastAsia" w:hAnsiTheme="majorEastAsia" w:hint="eastAsia"/>
          <w:vanish/>
          <w:color w:val="4F6228" w:themeColor="accent3" w:themeShade="80"/>
        </w:rPr>
        <w:cr/>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vanish/>
          <w:color w:val="4F6228" w:themeColor="accent3" w:themeShade="80"/>
        </w:rPr>
        <w:pgNum/>
      </w:r>
      <w:r w:rsidRPr="009C33F2">
        <w:rPr>
          <w:rFonts w:asciiTheme="majorEastAsia" w:eastAsiaTheme="majorEastAsia" w:hAnsiTheme="majorEastAsia" w:hint="eastAsia"/>
          <w:color w:val="4F6228" w:themeColor="accent3" w:themeShade="80"/>
        </w:rPr>
        <w:t>：</w:t>
      </w:r>
      <w:r w:rsidR="00EE2112" w:rsidRPr="009C33F2">
        <w:rPr>
          <w:rFonts w:asciiTheme="majorEastAsia" w:eastAsiaTheme="majorEastAsia" w:hAnsiTheme="majorEastAsia" w:hint="eastAsia"/>
          <w:color w:val="4F6228" w:themeColor="accent3" w:themeShade="80"/>
        </w:rPr>
        <w:t>如</w:t>
      </w:r>
      <w:r w:rsidR="00EE2112" w:rsidRPr="009C33F2">
        <w:rPr>
          <w:rFonts w:asciiTheme="majorEastAsia" w:eastAsiaTheme="majorEastAsia" w:hAnsiTheme="majorEastAsia"/>
          <w:color w:val="4F6228" w:themeColor="accent3" w:themeShade="80"/>
        </w:rPr>
        <w:fldChar w:fldCharType="begin"/>
      </w:r>
      <w:r w:rsidR="00EE2112" w:rsidRPr="009C33F2">
        <w:rPr>
          <w:rFonts w:asciiTheme="majorEastAsia" w:eastAsiaTheme="majorEastAsia" w:hAnsiTheme="majorEastAsia"/>
          <w:color w:val="4F6228" w:themeColor="accent3" w:themeShade="80"/>
        </w:rPr>
        <w:instrText xml:space="preserve"> </w:instrText>
      </w:r>
      <w:r w:rsidR="00EE2112" w:rsidRPr="009C33F2">
        <w:rPr>
          <w:rFonts w:asciiTheme="majorEastAsia" w:eastAsiaTheme="majorEastAsia" w:hAnsiTheme="majorEastAsia" w:hint="eastAsia"/>
          <w:color w:val="4F6228" w:themeColor="accent3" w:themeShade="80"/>
        </w:rPr>
        <w:instrText>REF _Ref510515803 \h</w:instrText>
      </w:r>
      <w:r w:rsidR="00EE2112" w:rsidRPr="009C33F2">
        <w:rPr>
          <w:rFonts w:asciiTheme="majorEastAsia" w:eastAsiaTheme="majorEastAsia" w:hAnsiTheme="majorEastAsia"/>
          <w:color w:val="4F6228" w:themeColor="accent3" w:themeShade="80"/>
        </w:rPr>
        <w:instrText xml:space="preserve"> </w:instrText>
      </w:r>
      <w:r w:rsidR="009C33F2">
        <w:rPr>
          <w:rFonts w:asciiTheme="majorEastAsia" w:eastAsiaTheme="majorEastAsia" w:hAnsiTheme="majorEastAsia"/>
          <w:color w:val="4F6228" w:themeColor="accent3" w:themeShade="80"/>
        </w:rPr>
        <w:instrText xml:space="preserve"> \* MERGEFORMAT </w:instrText>
      </w:r>
      <w:r w:rsidR="00EE2112" w:rsidRPr="009C33F2">
        <w:rPr>
          <w:rFonts w:asciiTheme="majorEastAsia" w:eastAsiaTheme="majorEastAsia" w:hAnsiTheme="majorEastAsia"/>
          <w:color w:val="4F6228" w:themeColor="accent3" w:themeShade="80"/>
        </w:rPr>
      </w:r>
      <w:r w:rsidR="00EE2112" w:rsidRPr="009C33F2">
        <w:rPr>
          <w:rFonts w:asciiTheme="majorEastAsia" w:eastAsiaTheme="majorEastAsia" w:hAnsiTheme="majorEastAsia"/>
          <w:color w:val="4F6228" w:themeColor="accent3" w:themeShade="80"/>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EE2112" w:rsidRPr="009C33F2">
        <w:rPr>
          <w:rFonts w:asciiTheme="majorEastAsia" w:eastAsiaTheme="majorEastAsia" w:hAnsiTheme="majorEastAsia"/>
          <w:color w:val="4F6228" w:themeColor="accent3" w:themeShade="80"/>
        </w:rPr>
        <w:fldChar w:fldCharType="end"/>
      </w:r>
      <w:r w:rsidR="00EE2112" w:rsidRPr="009C33F2">
        <w:rPr>
          <w:rFonts w:asciiTheme="majorEastAsia" w:eastAsiaTheme="majorEastAsia" w:hAnsiTheme="majorEastAsia" w:hint="eastAsia"/>
          <w:color w:val="4F6228" w:themeColor="accent3" w:themeShade="80"/>
        </w:rPr>
        <w:t>所示。</w:t>
      </w:r>
    </w:p>
    <w:p w14:paraId="1499D115" w14:textId="77777777" w:rsidR="00EE2112" w:rsidRPr="009C33F2" w:rsidRDefault="006A143A"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D78FF61" wp14:editId="35EA0B66">
            <wp:extent cx="5274310" cy="2606022"/>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06022"/>
                    </a:xfrm>
                    <a:prstGeom prst="rect">
                      <a:avLst/>
                    </a:prstGeom>
                  </pic:spPr>
                </pic:pic>
              </a:graphicData>
            </a:graphic>
          </wp:inline>
        </w:drawing>
      </w:r>
    </w:p>
    <w:p w14:paraId="1D78216F" w14:textId="5657A63C" w:rsidR="0087686A" w:rsidRPr="009C33F2" w:rsidRDefault="00EE2112" w:rsidP="00EE2112">
      <w:pPr>
        <w:pStyle w:val="aff0"/>
        <w:rPr>
          <w:rFonts w:asciiTheme="majorEastAsia" w:eastAsiaTheme="majorEastAsia" w:hAnsiTheme="majorEastAsia"/>
        </w:rPr>
      </w:pPr>
      <w:bookmarkStart w:id="29" w:name="_Ref510515803"/>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29"/>
    </w:p>
    <w:p w14:paraId="41937A7B"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本菜单配置后，在患者门诊挂号时，会自动判断并关联挂号优惠类别</w:t>
      </w:r>
    </w:p>
    <w:p w14:paraId="51CEA430" w14:textId="77777777" w:rsidR="0087686A" w:rsidRPr="009C33F2" w:rsidRDefault="0087686A" w:rsidP="0087686A">
      <w:pPr>
        <w:rPr>
          <w:rFonts w:asciiTheme="majorEastAsia" w:eastAsiaTheme="majorEastAsia" w:hAnsiTheme="majorEastAsia"/>
          <w:color w:val="0070C0"/>
        </w:rPr>
      </w:pPr>
      <w:r w:rsidRPr="009C33F2">
        <w:rPr>
          <w:rFonts w:asciiTheme="majorEastAsia" w:eastAsiaTheme="majorEastAsia" w:hAnsiTheme="majorEastAsia" w:hint="eastAsia"/>
          <w:color w:val="0070C0"/>
        </w:rPr>
        <w:t>注释（医生站代码）：</w:t>
      </w:r>
    </w:p>
    <w:p w14:paraId="7F7DA7AA" w14:textId="77777777" w:rsidR="0087686A" w:rsidRPr="009C33F2" w:rsidRDefault="0087686A" w:rsidP="0087686A">
      <w:pPr>
        <w:rPr>
          <w:rFonts w:asciiTheme="majorEastAsia" w:eastAsiaTheme="majorEastAsia" w:hAnsiTheme="majorEastAsia"/>
          <w:color w:val="0070C0"/>
        </w:rPr>
      </w:pPr>
      <w:r w:rsidRPr="009C33F2">
        <w:rPr>
          <w:rFonts w:asciiTheme="majorEastAsia" w:eastAsiaTheme="majorEastAsia" w:hAnsiTheme="majorEastAsia"/>
          <w:color w:val="0070C0"/>
        </w:rPr>
        <w:t>;取Adm保存的挂号优惠类别</w:t>
      </w:r>
      <w:r w:rsidRPr="009C33F2">
        <w:rPr>
          <w:rFonts w:asciiTheme="majorEastAsia" w:eastAsiaTheme="majorEastAsia" w:hAnsiTheme="majorEastAsia"/>
          <w:color w:val="0070C0"/>
        </w:rPr>
        <w:br/>
        <w:t xml:space="preserve">s RCDRowID=$p(^PAADM(adm,"DHC"),"^",25) </w:t>
      </w:r>
    </w:p>
    <w:p w14:paraId="129629FC" w14:textId="77777777" w:rsidR="0087686A" w:rsidRPr="009C33F2" w:rsidRDefault="0087686A" w:rsidP="0087686A">
      <w:pPr>
        <w:rPr>
          <w:rFonts w:asciiTheme="majorEastAsia" w:eastAsiaTheme="majorEastAsia" w:hAnsiTheme="majorEastAsia"/>
          <w:color w:val="0070C0"/>
        </w:rPr>
      </w:pPr>
      <w:r w:rsidRPr="009C33F2">
        <w:rPr>
          <w:rFonts w:asciiTheme="majorEastAsia" w:eastAsiaTheme="majorEastAsia" w:hAnsiTheme="majorEastAsia" w:hint="eastAsia"/>
          <w:color w:val="0070C0"/>
        </w:rPr>
        <w:t>其中，</w:t>
      </w:r>
      <w:r w:rsidRPr="009C33F2">
        <w:rPr>
          <w:rFonts w:asciiTheme="majorEastAsia" w:eastAsiaTheme="majorEastAsia" w:hAnsiTheme="majorEastAsia"/>
          <w:color w:val="0070C0"/>
        </w:rPr>
        <w:t>“</w:t>
      </w:r>
      <w:r w:rsidRPr="009C33F2">
        <w:rPr>
          <w:rFonts w:asciiTheme="majorEastAsia" w:eastAsiaTheme="majorEastAsia" w:hAnsiTheme="majorEastAsia" w:hint="eastAsia"/>
          <w:color w:val="0070C0"/>
        </w:rPr>
        <w:t>adm</w:t>
      </w:r>
      <w:r w:rsidRPr="009C33F2">
        <w:rPr>
          <w:rFonts w:asciiTheme="majorEastAsia" w:eastAsiaTheme="majorEastAsia" w:hAnsiTheme="majorEastAsia"/>
          <w:color w:val="0070C0"/>
        </w:rPr>
        <w:t>”</w:t>
      </w:r>
      <w:r w:rsidRPr="009C33F2">
        <w:rPr>
          <w:rFonts w:asciiTheme="majorEastAsia" w:eastAsiaTheme="majorEastAsia" w:hAnsiTheme="majorEastAsia" w:hint="eastAsia"/>
          <w:color w:val="0070C0"/>
        </w:rPr>
        <w:t>为就诊号</w:t>
      </w:r>
    </w:p>
    <w:p w14:paraId="25D55A87" w14:textId="77777777" w:rsidR="0087686A" w:rsidRPr="009C33F2" w:rsidRDefault="0087686A" w:rsidP="0087686A">
      <w:pPr>
        <w:rPr>
          <w:rFonts w:asciiTheme="majorEastAsia" w:eastAsiaTheme="majorEastAsia" w:hAnsiTheme="majorEastAsia"/>
          <w:color w:val="0070C0"/>
        </w:rPr>
      </w:pPr>
      <w:r w:rsidRPr="009C33F2">
        <w:rPr>
          <w:rFonts w:asciiTheme="majorEastAsia" w:eastAsiaTheme="majorEastAsia" w:hAnsiTheme="majorEastAsia"/>
          <w:color w:val="0070C0"/>
        </w:rPr>
        <w:t>select * from PA_AdmExt where PAADM_RegConDis_DR=</w:t>
      </w:r>
      <w:r w:rsidRPr="009C33F2">
        <w:rPr>
          <w:rFonts w:asciiTheme="majorEastAsia" w:eastAsiaTheme="majorEastAsia" w:hAnsiTheme="majorEastAsia" w:hint="eastAsia"/>
          <w:color w:val="0070C0"/>
        </w:rPr>
        <w:t>[挂号优惠类别id]</w:t>
      </w:r>
    </w:p>
    <w:p w14:paraId="04FEA671" w14:textId="77777777" w:rsidR="0087686A" w:rsidRPr="009C33F2" w:rsidRDefault="0087686A" w:rsidP="0087686A">
      <w:pPr>
        <w:rPr>
          <w:rFonts w:asciiTheme="majorEastAsia" w:eastAsiaTheme="majorEastAsia" w:hAnsiTheme="majorEastAsia"/>
          <w:color w:val="0070C0"/>
        </w:rPr>
      </w:pPr>
      <w:r w:rsidRPr="009C33F2">
        <w:rPr>
          <w:rFonts w:asciiTheme="majorEastAsia" w:eastAsiaTheme="majorEastAsia" w:hAnsiTheme="majorEastAsia" w:hint="eastAsia"/>
          <w:color w:val="0070C0"/>
        </w:rPr>
        <w:t>如果</w:t>
      </w:r>
      <w:r w:rsidRPr="009C33F2">
        <w:rPr>
          <w:rFonts w:asciiTheme="majorEastAsia" w:eastAsiaTheme="majorEastAsia" w:hAnsiTheme="majorEastAsia"/>
          <w:color w:val="0070C0"/>
        </w:rPr>
        <w:t>PAADM_RegConDis_DR</w:t>
      </w:r>
      <w:r w:rsidRPr="009C33F2">
        <w:rPr>
          <w:rFonts w:asciiTheme="majorEastAsia" w:eastAsiaTheme="majorEastAsia" w:hAnsiTheme="majorEastAsia" w:hint="eastAsia"/>
          <w:color w:val="0070C0"/>
        </w:rPr>
        <w:t>不为空，就说明关联了挂号优惠</w:t>
      </w:r>
    </w:p>
    <w:p w14:paraId="3843F5C6" w14:textId="77777777" w:rsidR="0087686A" w:rsidRPr="009C33F2" w:rsidRDefault="0087686A" w:rsidP="0087686A">
      <w:pPr>
        <w:rPr>
          <w:rFonts w:asciiTheme="majorEastAsia" w:eastAsiaTheme="majorEastAsia" w:hAnsiTheme="majorEastAsia"/>
        </w:rPr>
      </w:pPr>
    </w:p>
    <w:p w14:paraId="223873AA" w14:textId="015FD40A" w:rsidR="0087686A" w:rsidRPr="009C33F2" w:rsidRDefault="0087686A" w:rsidP="0087686A">
      <w:pPr>
        <w:pStyle w:val="aff2"/>
        <w:numPr>
          <w:ilvl w:val="0"/>
          <w:numId w:val="8"/>
        </w:numPr>
        <w:ind w:firstLineChars="0"/>
        <w:rPr>
          <w:rFonts w:asciiTheme="majorEastAsia" w:eastAsiaTheme="majorEastAsia" w:hAnsiTheme="majorEastAsia"/>
        </w:rPr>
      </w:pPr>
      <w:r w:rsidRPr="009C33F2">
        <w:rPr>
          <w:rFonts w:asciiTheme="majorEastAsia" w:eastAsiaTheme="majorEastAsia" w:hAnsiTheme="majorEastAsia" w:hint="eastAsia"/>
        </w:rPr>
        <w:t>根据计费设置，将挂号优惠类别与收费项目对应：</w:t>
      </w:r>
      <w:r w:rsidR="00EE2112" w:rsidRPr="009C33F2">
        <w:rPr>
          <w:rFonts w:asciiTheme="majorEastAsia" w:eastAsiaTheme="majorEastAsia" w:hAnsiTheme="majorEastAsia" w:hint="eastAsia"/>
          <w:color w:val="4F6228" w:themeColor="accent3" w:themeShade="80"/>
        </w:rPr>
        <w:t>如</w:t>
      </w:r>
      <w:r w:rsidR="00EE2112" w:rsidRPr="009C33F2">
        <w:rPr>
          <w:rFonts w:asciiTheme="majorEastAsia" w:eastAsiaTheme="majorEastAsia" w:hAnsiTheme="majorEastAsia"/>
          <w:color w:val="4F6228" w:themeColor="accent3" w:themeShade="80"/>
        </w:rPr>
        <w:fldChar w:fldCharType="begin"/>
      </w:r>
      <w:r w:rsidR="00EE2112" w:rsidRPr="009C33F2">
        <w:rPr>
          <w:rFonts w:asciiTheme="majorEastAsia" w:eastAsiaTheme="majorEastAsia" w:hAnsiTheme="majorEastAsia"/>
          <w:color w:val="4F6228" w:themeColor="accent3" w:themeShade="80"/>
        </w:rPr>
        <w:instrText xml:space="preserve"> </w:instrText>
      </w:r>
      <w:r w:rsidR="00EE2112" w:rsidRPr="009C33F2">
        <w:rPr>
          <w:rFonts w:asciiTheme="majorEastAsia" w:eastAsiaTheme="majorEastAsia" w:hAnsiTheme="majorEastAsia" w:hint="eastAsia"/>
          <w:color w:val="4F6228" w:themeColor="accent3" w:themeShade="80"/>
        </w:rPr>
        <w:instrText>REF _Ref510515815 \h</w:instrText>
      </w:r>
      <w:r w:rsidR="00EE2112" w:rsidRPr="009C33F2">
        <w:rPr>
          <w:rFonts w:asciiTheme="majorEastAsia" w:eastAsiaTheme="majorEastAsia" w:hAnsiTheme="majorEastAsia"/>
          <w:color w:val="4F6228" w:themeColor="accent3" w:themeShade="80"/>
        </w:rPr>
        <w:instrText xml:space="preserve"> </w:instrText>
      </w:r>
      <w:r w:rsidR="009C33F2">
        <w:rPr>
          <w:rFonts w:asciiTheme="majorEastAsia" w:eastAsiaTheme="majorEastAsia" w:hAnsiTheme="majorEastAsia"/>
          <w:color w:val="4F6228" w:themeColor="accent3" w:themeShade="80"/>
        </w:rPr>
        <w:instrText xml:space="preserve"> \* MERGEFORMAT </w:instrText>
      </w:r>
      <w:r w:rsidR="00EE2112" w:rsidRPr="009C33F2">
        <w:rPr>
          <w:rFonts w:asciiTheme="majorEastAsia" w:eastAsiaTheme="majorEastAsia" w:hAnsiTheme="majorEastAsia"/>
          <w:color w:val="4F6228" w:themeColor="accent3" w:themeShade="80"/>
        </w:rPr>
      </w:r>
      <w:r w:rsidR="00EE2112" w:rsidRPr="009C33F2">
        <w:rPr>
          <w:rFonts w:asciiTheme="majorEastAsia" w:eastAsiaTheme="majorEastAsia" w:hAnsiTheme="majorEastAsia"/>
          <w:color w:val="4F6228" w:themeColor="accent3" w:themeShade="80"/>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00EE2112" w:rsidRPr="009C33F2">
        <w:rPr>
          <w:rFonts w:asciiTheme="majorEastAsia" w:eastAsiaTheme="majorEastAsia" w:hAnsiTheme="majorEastAsia"/>
          <w:color w:val="4F6228" w:themeColor="accent3" w:themeShade="80"/>
        </w:rPr>
        <w:fldChar w:fldCharType="end"/>
      </w:r>
      <w:r w:rsidR="00EE2112" w:rsidRPr="009C33F2">
        <w:rPr>
          <w:rFonts w:asciiTheme="majorEastAsia" w:eastAsiaTheme="majorEastAsia" w:hAnsiTheme="majorEastAsia" w:hint="eastAsia"/>
          <w:color w:val="4F6228" w:themeColor="accent3" w:themeShade="80"/>
        </w:rPr>
        <w:t>所示。</w:t>
      </w:r>
    </w:p>
    <w:p w14:paraId="425A19EF" w14:textId="77777777" w:rsidR="00EE2112" w:rsidRPr="009C33F2" w:rsidRDefault="006D0E4F" w:rsidP="00EE2112">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6EC415C1" wp14:editId="738374D0">
            <wp:extent cx="5274310" cy="24015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01520"/>
                    </a:xfrm>
                    <a:prstGeom prst="rect">
                      <a:avLst/>
                    </a:prstGeom>
                  </pic:spPr>
                </pic:pic>
              </a:graphicData>
            </a:graphic>
          </wp:inline>
        </w:drawing>
      </w:r>
    </w:p>
    <w:p w14:paraId="6ABA0637" w14:textId="5BFB29F4" w:rsidR="0087686A" w:rsidRPr="009C33F2" w:rsidRDefault="00EE2112" w:rsidP="00EE2112">
      <w:pPr>
        <w:pStyle w:val="aff0"/>
        <w:rPr>
          <w:rFonts w:asciiTheme="majorEastAsia" w:eastAsiaTheme="majorEastAsia" w:hAnsiTheme="majorEastAsia"/>
        </w:rPr>
      </w:pPr>
      <w:bookmarkStart w:id="30" w:name="_Ref51051581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30"/>
    </w:p>
    <w:p w14:paraId="31ECE1BE"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关联了挂号优惠的患者，会根据计费中设置的收费项目折扣进行打折。</w:t>
      </w:r>
    </w:p>
    <w:p w14:paraId="679D1182" w14:textId="77777777" w:rsidR="00177807"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折扣记账系数计算方法同【费别优惠】。</w:t>
      </w:r>
    </w:p>
    <w:p w14:paraId="0FB5A01D" w14:textId="77777777" w:rsidR="000B42BA" w:rsidRPr="009C33F2" w:rsidRDefault="000B42BA" w:rsidP="000B42BA">
      <w:pPr>
        <w:rPr>
          <w:rFonts w:asciiTheme="majorEastAsia" w:eastAsiaTheme="majorEastAsia" w:hAnsiTheme="majorEastAsia"/>
          <w:b/>
          <w:color w:val="FF0000"/>
        </w:rPr>
      </w:pPr>
      <w:r w:rsidRPr="009C33F2">
        <w:rPr>
          <w:rFonts w:asciiTheme="majorEastAsia" w:eastAsiaTheme="majorEastAsia" w:hAnsiTheme="majorEastAsia" w:hint="eastAsia"/>
          <w:b/>
          <w:color w:val="FF0000"/>
        </w:rPr>
        <w:t>注意：</w:t>
      </w:r>
    </w:p>
    <w:p w14:paraId="45CC43FD" w14:textId="77777777" w:rsidR="000B42BA" w:rsidRPr="009C33F2" w:rsidRDefault="000B42BA" w:rsidP="000B42BA">
      <w:pPr>
        <w:pStyle w:val="aff2"/>
        <w:numPr>
          <w:ilvl w:val="0"/>
          <w:numId w:val="9"/>
        </w:numPr>
        <w:ind w:firstLineChars="0"/>
        <w:rPr>
          <w:rFonts w:asciiTheme="majorEastAsia" w:eastAsiaTheme="majorEastAsia" w:hAnsiTheme="majorEastAsia"/>
          <w:b/>
          <w:color w:val="FF0000"/>
        </w:rPr>
      </w:pPr>
      <w:r w:rsidRPr="009C33F2">
        <w:rPr>
          <w:rFonts w:asciiTheme="majorEastAsia" w:eastAsiaTheme="majorEastAsia" w:hAnsiTheme="majorEastAsia" w:hint="eastAsia"/>
          <w:b/>
          <w:color w:val="FF0000"/>
        </w:rPr>
        <w:t>如果患者同时满足挂号优惠和费别优惠，那么挂号优惠优先</w:t>
      </w:r>
    </w:p>
    <w:p w14:paraId="48591761" w14:textId="77777777" w:rsidR="000B42BA" w:rsidRPr="009C33F2" w:rsidRDefault="000B42BA" w:rsidP="000B42BA">
      <w:pPr>
        <w:pStyle w:val="aff2"/>
        <w:numPr>
          <w:ilvl w:val="0"/>
          <w:numId w:val="9"/>
        </w:numPr>
        <w:ind w:firstLineChars="0"/>
        <w:rPr>
          <w:rFonts w:asciiTheme="majorEastAsia" w:eastAsiaTheme="majorEastAsia" w:hAnsiTheme="majorEastAsia"/>
          <w:b/>
          <w:color w:val="FF0000"/>
        </w:rPr>
      </w:pPr>
      <w:r w:rsidRPr="009C33F2">
        <w:rPr>
          <w:rFonts w:asciiTheme="majorEastAsia" w:eastAsiaTheme="majorEastAsia" w:hAnsiTheme="majorEastAsia" w:hint="eastAsia"/>
          <w:b/>
          <w:color w:val="FF0000"/>
        </w:rPr>
        <w:t>如果患者同时满足两个挂号优惠类别，取【优先级】高的挂号类别</w:t>
      </w:r>
    </w:p>
    <w:p w14:paraId="1CE2AF3E" w14:textId="77777777" w:rsidR="000B42BA" w:rsidRPr="009C33F2" w:rsidRDefault="000B42BA" w:rsidP="000B42BA">
      <w:pPr>
        <w:pStyle w:val="aff2"/>
        <w:numPr>
          <w:ilvl w:val="0"/>
          <w:numId w:val="9"/>
        </w:numPr>
        <w:ind w:firstLineChars="0"/>
        <w:rPr>
          <w:rFonts w:asciiTheme="majorEastAsia" w:eastAsiaTheme="majorEastAsia" w:hAnsiTheme="majorEastAsia"/>
          <w:b/>
          <w:color w:val="FF0000"/>
        </w:rPr>
      </w:pPr>
      <w:r w:rsidRPr="009C33F2">
        <w:rPr>
          <w:rFonts w:asciiTheme="majorEastAsia" w:eastAsiaTheme="majorEastAsia" w:hAnsiTheme="majorEastAsia" w:hint="eastAsia"/>
          <w:b/>
          <w:color w:val="FF0000"/>
        </w:rPr>
        <w:t>如果患者同时满足两个同级别的挂号优惠类别，取</w:t>
      </w:r>
      <w:r w:rsidR="001F13D5" w:rsidRPr="009C33F2">
        <w:rPr>
          <w:rFonts w:asciiTheme="majorEastAsia" w:eastAsiaTheme="majorEastAsia" w:hAnsiTheme="majorEastAsia" w:hint="eastAsia"/>
          <w:b/>
          <w:color w:val="FF0000"/>
        </w:rPr>
        <w:t>第一个挂号优惠（即id号小的）。</w:t>
      </w:r>
    </w:p>
    <w:p w14:paraId="3F69B08B" w14:textId="545639CE" w:rsidR="000B42BA" w:rsidRPr="009C33F2" w:rsidRDefault="00EE2112" w:rsidP="000B42BA">
      <w:pPr>
        <w:rPr>
          <w:rFonts w:asciiTheme="majorEastAsia" w:eastAsiaTheme="majorEastAsia" w:hAnsiTheme="majorEastAsia"/>
        </w:rPr>
      </w:pPr>
      <w:r w:rsidRPr="009C33F2">
        <w:rPr>
          <w:rFonts w:asciiTheme="majorEastAsia" w:eastAsiaTheme="majorEastAsia" w:hAnsiTheme="majorEastAsia" w:hint="eastAsia"/>
        </w:rPr>
        <w:t>如</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REF _Ref510515850 \h</w:instrText>
      </w:r>
      <w:r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Pr="009C33F2">
        <w:rPr>
          <w:rFonts w:asciiTheme="majorEastAsia" w:eastAsiaTheme="majorEastAsia" w:hAnsiTheme="majorEastAsia"/>
        </w:rPr>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5</w:t>
      </w:r>
      <w:r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7F8970C0" w14:textId="77777777" w:rsidR="00EE2112" w:rsidRPr="009C33F2" w:rsidRDefault="000B42BA"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5253864" wp14:editId="4FF10C4D">
            <wp:extent cx="5274310" cy="2625556"/>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625556"/>
                    </a:xfrm>
                    <a:prstGeom prst="rect">
                      <a:avLst/>
                    </a:prstGeom>
                  </pic:spPr>
                </pic:pic>
              </a:graphicData>
            </a:graphic>
          </wp:inline>
        </w:drawing>
      </w:r>
    </w:p>
    <w:p w14:paraId="54A6A83A" w14:textId="39BE5725" w:rsidR="000B42BA" w:rsidRPr="009C33F2" w:rsidRDefault="00EE2112" w:rsidP="00EE2112">
      <w:pPr>
        <w:pStyle w:val="aff0"/>
        <w:rPr>
          <w:rFonts w:asciiTheme="majorEastAsia" w:eastAsiaTheme="majorEastAsia" w:hAnsiTheme="majorEastAsia"/>
        </w:rPr>
      </w:pPr>
      <w:bookmarkStart w:id="31" w:name="_Ref510515850"/>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5</w:t>
      </w:r>
      <w:r w:rsidR="00C65870" w:rsidRPr="009C33F2">
        <w:rPr>
          <w:rFonts w:asciiTheme="majorEastAsia" w:eastAsiaTheme="majorEastAsia" w:hAnsiTheme="majorEastAsia"/>
        </w:rPr>
        <w:fldChar w:fldCharType="end"/>
      </w:r>
      <w:bookmarkEnd w:id="31"/>
    </w:p>
    <w:p w14:paraId="7C04F5F6" w14:textId="77777777" w:rsidR="000B42BA" w:rsidRPr="009C33F2" w:rsidRDefault="000B42BA" w:rsidP="0087686A">
      <w:pPr>
        <w:rPr>
          <w:rFonts w:asciiTheme="majorEastAsia" w:eastAsiaTheme="majorEastAsia" w:hAnsiTheme="majorEastAsia"/>
        </w:rPr>
      </w:pPr>
    </w:p>
    <w:p w14:paraId="655CDE0B" w14:textId="77777777" w:rsidR="000B42BA" w:rsidRPr="009C33F2" w:rsidRDefault="000B42BA" w:rsidP="0087686A">
      <w:pPr>
        <w:rPr>
          <w:rFonts w:asciiTheme="majorEastAsia" w:eastAsiaTheme="majorEastAsia" w:hAnsiTheme="majorEastAsia"/>
        </w:rPr>
      </w:pPr>
    </w:p>
    <w:p w14:paraId="36BF399E" w14:textId="77777777" w:rsidR="00177807" w:rsidRPr="009C33F2" w:rsidRDefault="00F047C6" w:rsidP="00177807">
      <w:pPr>
        <w:rPr>
          <w:rFonts w:asciiTheme="majorEastAsia" w:eastAsiaTheme="majorEastAsia" w:hAnsiTheme="majorEastAsia"/>
        </w:rPr>
      </w:pPr>
      <w:r w:rsidRPr="009C33F2">
        <w:rPr>
          <w:rFonts w:asciiTheme="majorEastAsia" w:eastAsiaTheme="majorEastAsia" w:hAnsiTheme="majorEastAsia" w:hint="eastAsia"/>
          <w:color w:val="FF0000"/>
        </w:rPr>
        <w:t>补充</w:t>
      </w:r>
      <w:r w:rsidR="000B42BA" w:rsidRPr="009C33F2">
        <w:rPr>
          <w:rFonts w:asciiTheme="majorEastAsia" w:eastAsiaTheme="majorEastAsia" w:hAnsiTheme="majorEastAsia" w:hint="eastAsia"/>
          <w:color w:val="FF0000"/>
        </w:rPr>
        <w:t>：如果按照规则选择的优惠类别没有维护上折扣记账系数，病人的为不优惠状态</w:t>
      </w:r>
    </w:p>
    <w:p w14:paraId="0F11F65D" w14:textId="4C0C67AA" w:rsidR="00EE2112" w:rsidRPr="009C33F2" w:rsidRDefault="000B42BA" w:rsidP="00EE2112">
      <w:pPr>
        <w:jc w:val="left"/>
        <w:rPr>
          <w:rFonts w:asciiTheme="majorEastAsia" w:eastAsiaTheme="majorEastAsia" w:hAnsiTheme="majorEastAsia"/>
        </w:rPr>
      </w:pPr>
      <w:r w:rsidRPr="009C33F2">
        <w:rPr>
          <w:rFonts w:asciiTheme="majorEastAsia" w:eastAsiaTheme="majorEastAsia" w:hAnsiTheme="majorEastAsia" w:hint="eastAsia"/>
        </w:rPr>
        <w:t>例如：</w:t>
      </w:r>
      <w:r w:rsidR="00177807" w:rsidRPr="009C33F2">
        <w:rPr>
          <w:rFonts w:asciiTheme="majorEastAsia" w:eastAsiaTheme="majorEastAsia" w:hAnsiTheme="majorEastAsia" w:hint="eastAsia"/>
        </w:rPr>
        <w:t>病人挂号</w:t>
      </w:r>
      <w:r w:rsidR="009711D3" w:rsidRPr="009C33F2">
        <w:rPr>
          <w:rFonts w:asciiTheme="majorEastAsia" w:eastAsiaTheme="majorEastAsia" w:hAnsiTheme="majorEastAsia" w:hint="eastAsia"/>
        </w:rPr>
        <w:t>时</w:t>
      </w:r>
      <w:r w:rsidR="00177807" w:rsidRPr="009C33F2">
        <w:rPr>
          <w:rFonts w:asciiTheme="majorEastAsia" w:eastAsiaTheme="majorEastAsia" w:hAnsiTheme="majorEastAsia" w:hint="eastAsia"/>
        </w:rPr>
        <w:t>先判断</w:t>
      </w:r>
      <w:r w:rsidR="009711D3" w:rsidRPr="009C33F2">
        <w:rPr>
          <w:rFonts w:asciiTheme="majorEastAsia" w:eastAsiaTheme="majorEastAsia" w:hAnsiTheme="majorEastAsia" w:hint="eastAsia"/>
        </w:rPr>
        <w:t>是否使用挂号优惠并</w:t>
      </w:r>
      <w:r w:rsidR="00177807" w:rsidRPr="009C33F2">
        <w:rPr>
          <w:rFonts w:asciiTheme="majorEastAsia" w:eastAsiaTheme="majorEastAsia" w:hAnsiTheme="majorEastAsia" w:hint="eastAsia"/>
        </w:rPr>
        <w:t>使用哪个</w:t>
      </w:r>
      <w:r w:rsidR="009711D3" w:rsidRPr="009C33F2">
        <w:rPr>
          <w:rFonts w:asciiTheme="majorEastAsia" w:eastAsiaTheme="majorEastAsia" w:hAnsiTheme="majorEastAsia" w:hint="eastAsia"/>
        </w:rPr>
        <w:t>挂号</w:t>
      </w:r>
      <w:r w:rsidR="00177807" w:rsidRPr="009C33F2">
        <w:rPr>
          <w:rFonts w:asciiTheme="majorEastAsia" w:eastAsiaTheme="majorEastAsia" w:hAnsiTheme="majorEastAsia" w:hint="eastAsia"/>
        </w:rPr>
        <w:t>优惠类别</w:t>
      </w:r>
      <w:r w:rsidR="009711D3" w:rsidRPr="009C33F2">
        <w:rPr>
          <w:rFonts w:asciiTheme="majorEastAsia" w:eastAsiaTheme="majorEastAsia" w:hAnsiTheme="majorEastAsia" w:hint="eastAsia"/>
        </w:rPr>
        <w:t>（例如A、B</w:t>
      </w:r>
      <w:r w:rsidR="00177807" w:rsidRPr="009C33F2">
        <w:rPr>
          <w:rFonts w:asciiTheme="majorEastAsia" w:eastAsiaTheme="majorEastAsia" w:hAnsiTheme="majorEastAsia" w:hint="eastAsia"/>
        </w:rPr>
        <w:t>，如果有2个</w:t>
      </w:r>
      <w:r w:rsidRPr="009C33F2">
        <w:rPr>
          <w:rFonts w:asciiTheme="majorEastAsia" w:eastAsiaTheme="majorEastAsia" w:hAnsiTheme="majorEastAsia" w:hint="eastAsia"/>
        </w:rPr>
        <w:t>（例如A、B，B的级别高）</w:t>
      </w:r>
      <w:r w:rsidR="00177807" w:rsidRPr="009C33F2">
        <w:rPr>
          <w:rFonts w:asciiTheme="majorEastAsia" w:eastAsiaTheme="majorEastAsia" w:hAnsiTheme="majorEastAsia" w:hint="eastAsia"/>
        </w:rPr>
        <w:t>满足条件的，按照规则选择优惠条件后</w:t>
      </w:r>
      <w:r w:rsidRPr="009C33F2">
        <w:rPr>
          <w:rFonts w:asciiTheme="majorEastAsia" w:eastAsiaTheme="majorEastAsia" w:hAnsiTheme="majorEastAsia" w:hint="eastAsia"/>
        </w:rPr>
        <w:t>（</w:t>
      </w:r>
      <w:r w:rsidR="009711D3" w:rsidRPr="009C33F2">
        <w:rPr>
          <w:rFonts w:asciiTheme="majorEastAsia" w:eastAsiaTheme="majorEastAsia" w:hAnsiTheme="majorEastAsia" w:hint="eastAsia"/>
        </w:rPr>
        <w:t>选择B）</w:t>
      </w:r>
      <w:r w:rsidR="00177807" w:rsidRPr="009C33F2">
        <w:rPr>
          <w:rFonts w:asciiTheme="majorEastAsia" w:eastAsiaTheme="majorEastAsia" w:hAnsiTheme="majorEastAsia" w:hint="eastAsia"/>
        </w:rPr>
        <w:t>，</w:t>
      </w:r>
      <w:r w:rsidRPr="009C33F2">
        <w:rPr>
          <w:rFonts w:asciiTheme="majorEastAsia" w:eastAsiaTheme="majorEastAsia" w:hAnsiTheme="majorEastAsia" w:hint="eastAsia"/>
        </w:rPr>
        <w:t>如果</w:t>
      </w:r>
      <w:r w:rsidR="00177807" w:rsidRPr="009C33F2">
        <w:rPr>
          <w:rFonts w:asciiTheme="majorEastAsia" w:eastAsiaTheme="majorEastAsia" w:hAnsiTheme="majorEastAsia" w:hint="eastAsia"/>
        </w:rPr>
        <w:t>折扣记账系数里并没有维护该优惠类别</w:t>
      </w:r>
      <w:r w:rsidR="009711D3" w:rsidRPr="009C33F2">
        <w:rPr>
          <w:rFonts w:asciiTheme="majorEastAsia" w:eastAsiaTheme="majorEastAsia" w:hAnsiTheme="majorEastAsia" w:hint="eastAsia"/>
        </w:rPr>
        <w:t>（B）</w:t>
      </w:r>
      <w:r w:rsidR="00177807" w:rsidRPr="009C33F2">
        <w:rPr>
          <w:rFonts w:asciiTheme="majorEastAsia" w:eastAsiaTheme="majorEastAsia" w:hAnsiTheme="majorEastAsia" w:hint="eastAsia"/>
        </w:rPr>
        <w:t>的折扣记账系数</w:t>
      </w:r>
      <w:r w:rsidR="00177807" w:rsidRPr="009C33F2">
        <w:rPr>
          <w:rFonts w:asciiTheme="majorEastAsia" w:eastAsiaTheme="majorEastAsia" w:hAnsiTheme="majorEastAsia" w:hint="eastAsia"/>
        </w:rPr>
        <w:lastRenderedPageBreak/>
        <w:t>记录，那该病人的为不优惠状态</w:t>
      </w:r>
      <w:r w:rsidRPr="009C33F2">
        <w:rPr>
          <w:rFonts w:asciiTheme="majorEastAsia" w:eastAsiaTheme="majorEastAsia" w:hAnsiTheme="majorEastAsia" w:hint="eastAsia"/>
        </w:rPr>
        <w:t>；如果折扣记账系数里维护了该优惠类别（B）的折扣记账系数记录，按照B的折扣取。</w:t>
      </w:r>
      <w:r w:rsidR="00EE2112" w:rsidRPr="009C33F2">
        <w:rPr>
          <w:rFonts w:asciiTheme="majorEastAsia" w:eastAsiaTheme="majorEastAsia" w:hAnsiTheme="majorEastAsia" w:hint="eastAsia"/>
          <w:color w:val="4F6228" w:themeColor="accent3" w:themeShade="80"/>
        </w:rPr>
        <w:t>如</w:t>
      </w:r>
      <w:r w:rsidR="00EE2112" w:rsidRPr="009C33F2">
        <w:rPr>
          <w:rFonts w:asciiTheme="majorEastAsia" w:eastAsiaTheme="majorEastAsia" w:hAnsiTheme="majorEastAsia"/>
          <w:color w:val="4F6228" w:themeColor="accent3" w:themeShade="80"/>
        </w:rPr>
        <w:fldChar w:fldCharType="begin"/>
      </w:r>
      <w:r w:rsidR="00EE2112" w:rsidRPr="009C33F2">
        <w:rPr>
          <w:rFonts w:asciiTheme="majorEastAsia" w:eastAsiaTheme="majorEastAsia" w:hAnsiTheme="majorEastAsia"/>
          <w:color w:val="4F6228" w:themeColor="accent3" w:themeShade="80"/>
        </w:rPr>
        <w:instrText xml:space="preserve"> </w:instrText>
      </w:r>
      <w:r w:rsidR="00EE2112" w:rsidRPr="009C33F2">
        <w:rPr>
          <w:rFonts w:asciiTheme="majorEastAsia" w:eastAsiaTheme="majorEastAsia" w:hAnsiTheme="majorEastAsia" w:hint="eastAsia"/>
          <w:color w:val="4F6228" w:themeColor="accent3" w:themeShade="80"/>
        </w:rPr>
        <w:instrText>REF _Ref510515891 \h</w:instrText>
      </w:r>
      <w:r w:rsidR="00EE2112" w:rsidRPr="009C33F2">
        <w:rPr>
          <w:rFonts w:asciiTheme="majorEastAsia" w:eastAsiaTheme="majorEastAsia" w:hAnsiTheme="majorEastAsia"/>
          <w:color w:val="4F6228" w:themeColor="accent3" w:themeShade="80"/>
        </w:rPr>
        <w:instrText xml:space="preserve">  \* MERGEFORMAT </w:instrText>
      </w:r>
      <w:r w:rsidR="00EE2112" w:rsidRPr="009C33F2">
        <w:rPr>
          <w:rFonts w:asciiTheme="majorEastAsia" w:eastAsiaTheme="majorEastAsia" w:hAnsiTheme="majorEastAsia"/>
          <w:color w:val="4F6228" w:themeColor="accent3" w:themeShade="80"/>
        </w:rPr>
      </w:r>
      <w:r w:rsidR="00EE2112" w:rsidRPr="009C33F2">
        <w:rPr>
          <w:rFonts w:asciiTheme="majorEastAsia" w:eastAsiaTheme="majorEastAsia" w:hAnsiTheme="majorEastAsia"/>
          <w:color w:val="4F6228" w:themeColor="accent3" w:themeShade="80"/>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noProof/>
        </w:rPr>
        <w:noBreakHyphen/>
        <w:t>6</w:t>
      </w:r>
      <w:r w:rsidR="00EE2112" w:rsidRPr="009C33F2">
        <w:rPr>
          <w:rFonts w:asciiTheme="majorEastAsia" w:eastAsiaTheme="majorEastAsia" w:hAnsiTheme="majorEastAsia"/>
          <w:color w:val="4F6228" w:themeColor="accent3" w:themeShade="80"/>
        </w:rPr>
        <w:fldChar w:fldCharType="end"/>
      </w:r>
      <w:r w:rsidR="00EE2112" w:rsidRPr="009C33F2">
        <w:rPr>
          <w:rFonts w:asciiTheme="majorEastAsia" w:eastAsiaTheme="majorEastAsia" w:hAnsiTheme="majorEastAsia" w:hint="eastAsia"/>
          <w:color w:val="4F6228" w:themeColor="accent3" w:themeShade="80"/>
        </w:rPr>
        <w:t>所示。</w:t>
      </w:r>
      <w:r w:rsidR="00B52936" w:rsidRPr="009C33F2">
        <w:rPr>
          <w:rFonts w:asciiTheme="majorEastAsia" w:eastAsiaTheme="majorEastAsia" w:hAnsiTheme="majorEastAsia"/>
          <w:noProof/>
        </w:rPr>
        <w:drawing>
          <wp:inline distT="0" distB="0" distL="0" distR="0" wp14:anchorId="6D71B3BF" wp14:editId="3E09950E">
            <wp:extent cx="5403885" cy="36576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3925" cy="3657627"/>
                    </a:xfrm>
                    <a:prstGeom prst="rect">
                      <a:avLst/>
                    </a:prstGeom>
                  </pic:spPr>
                </pic:pic>
              </a:graphicData>
            </a:graphic>
          </wp:inline>
        </w:drawing>
      </w:r>
    </w:p>
    <w:p w14:paraId="121F7309" w14:textId="1D600229" w:rsidR="00B52936" w:rsidRPr="009C33F2" w:rsidRDefault="00EE2112" w:rsidP="00EE2112">
      <w:pPr>
        <w:pStyle w:val="aff0"/>
        <w:rPr>
          <w:rFonts w:asciiTheme="majorEastAsia" w:eastAsiaTheme="majorEastAsia" w:hAnsiTheme="majorEastAsia"/>
        </w:rPr>
      </w:pPr>
      <w:bookmarkStart w:id="32" w:name="_Ref510515891"/>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bookmarkEnd w:id="32"/>
    </w:p>
    <w:p w14:paraId="5B8CDE4F" w14:textId="77777777" w:rsidR="000B42BA" w:rsidRPr="009C33F2" w:rsidRDefault="000B42BA" w:rsidP="00177807">
      <w:pPr>
        <w:rPr>
          <w:rFonts w:asciiTheme="majorEastAsia" w:eastAsiaTheme="majorEastAsia" w:hAnsiTheme="majorEastAsia"/>
        </w:rPr>
      </w:pPr>
    </w:p>
    <w:p w14:paraId="463965D3" w14:textId="0AF47A31" w:rsidR="00B52936" w:rsidRPr="009C33F2" w:rsidRDefault="00B52936" w:rsidP="00177807">
      <w:pPr>
        <w:rPr>
          <w:rFonts w:asciiTheme="majorEastAsia" w:eastAsiaTheme="majorEastAsia" w:hAnsiTheme="majorEastAsia"/>
        </w:rPr>
      </w:pPr>
      <w:r w:rsidRPr="009C33F2">
        <w:rPr>
          <w:rFonts w:asciiTheme="majorEastAsia" w:eastAsiaTheme="majorEastAsia" w:hAnsiTheme="majorEastAsia" w:hint="eastAsia"/>
        </w:rPr>
        <w:t>只维护了A的优惠类别：</w:t>
      </w:r>
      <w:r w:rsidR="00EE2112" w:rsidRPr="009C33F2">
        <w:rPr>
          <w:rFonts w:asciiTheme="majorEastAsia" w:eastAsiaTheme="majorEastAsia" w:hAnsiTheme="majorEastAsia" w:hint="eastAsia"/>
        </w:rPr>
        <w:t>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_Ref510515913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7</w:t>
      </w:r>
      <w:r w:rsidR="00EE2112" w:rsidRPr="009C33F2">
        <w:rPr>
          <w:rFonts w:asciiTheme="majorEastAsia" w:eastAsiaTheme="majorEastAsia" w:hAnsiTheme="majorEastAsia"/>
        </w:rPr>
        <w:fldChar w:fldCharType="end"/>
      </w:r>
      <w:r w:rsidR="00EE2112" w:rsidRPr="009C33F2">
        <w:rPr>
          <w:rFonts w:asciiTheme="majorEastAsia" w:eastAsiaTheme="majorEastAsia" w:hAnsiTheme="majorEastAsia" w:hint="eastAsia"/>
        </w:rPr>
        <w:t>所示。</w:t>
      </w:r>
    </w:p>
    <w:p w14:paraId="3AF740D6" w14:textId="77777777" w:rsidR="00EE2112" w:rsidRPr="009C33F2" w:rsidRDefault="00CE2785"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0A81EDE" wp14:editId="1CB4E9E4">
            <wp:extent cx="5452281" cy="2627194"/>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4553" cy="2628289"/>
                    </a:xfrm>
                    <a:prstGeom prst="rect">
                      <a:avLst/>
                    </a:prstGeom>
                    <a:noFill/>
                  </pic:spPr>
                </pic:pic>
              </a:graphicData>
            </a:graphic>
          </wp:inline>
        </w:drawing>
      </w:r>
    </w:p>
    <w:p w14:paraId="2304236D" w14:textId="7AECFBED" w:rsidR="00B52936" w:rsidRPr="009C33F2" w:rsidRDefault="00EE2112" w:rsidP="00EE2112">
      <w:pPr>
        <w:pStyle w:val="aff0"/>
        <w:rPr>
          <w:rFonts w:asciiTheme="majorEastAsia" w:eastAsiaTheme="majorEastAsia" w:hAnsiTheme="majorEastAsia"/>
        </w:rPr>
      </w:pPr>
      <w:bookmarkStart w:id="33" w:name="_Ref510515913"/>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7</w:t>
      </w:r>
      <w:r w:rsidR="00C65870" w:rsidRPr="009C33F2">
        <w:rPr>
          <w:rFonts w:asciiTheme="majorEastAsia" w:eastAsiaTheme="majorEastAsia" w:hAnsiTheme="majorEastAsia"/>
        </w:rPr>
        <w:fldChar w:fldCharType="end"/>
      </w:r>
      <w:bookmarkEnd w:id="33"/>
    </w:p>
    <w:p w14:paraId="70CFC2EB" w14:textId="60006D62" w:rsidR="00B52936" w:rsidRPr="009C33F2" w:rsidRDefault="00B52936" w:rsidP="00177807">
      <w:pPr>
        <w:rPr>
          <w:rFonts w:asciiTheme="majorEastAsia" w:eastAsiaTheme="majorEastAsia" w:hAnsiTheme="majorEastAsia"/>
        </w:rPr>
      </w:pPr>
      <w:r w:rsidRPr="009C33F2">
        <w:rPr>
          <w:rFonts w:asciiTheme="majorEastAsia" w:eastAsiaTheme="majorEastAsia" w:hAnsiTheme="majorEastAsia" w:hint="eastAsia"/>
        </w:rPr>
        <w:t>维护了B的优惠类别时：</w:t>
      </w:r>
      <w:r w:rsidR="00EE2112" w:rsidRPr="009C33F2">
        <w:rPr>
          <w:rFonts w:asciiTheme="majorEastAsia" w:eastAsiaTheme="majorEastAsia" w:hAnsiTheme="majorEastAsia" w:hint="eastAsia"/>
        </w:rPr>
        <w:t>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_Ref510515929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3</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8</w:t>
      </w:r>
      <w:r w:rsidR="00EE2112" w:rsidRPr="009C33F2">
        <w:rPr>
          <w:rFonts w:asciiTheme="majorEastAsia" w:eastAsiaTheme="majorEastAsia" w:hAnsiTheme="majorEastAsia"/>
        </w:rPr>
        <w:fldChar w:fldCharType="end"/>
      </w:r>
      <w:r w:rsidR="00EE2112" w:rsidRPr="009C33F2">
        <w:rPr>
          <w:rFonts w:asciiTheme="majorEastAsia" w:eastAsiaTheme="majorEastAsia" w:hAnsiTheme="majorEastAsia" w:hint="eastAsia"/>
        </w:rPr>
        <w:t>所示</w:t>
      </w:r>
      <w:r w:rsidR="00EE2112" w:rsidRPr="009C33F2">
        <w:rPr>
          <w:rFonts w:asciiTheme="majorEastAsia" w:eastAsiaTheme="majorEastAsia" w:hAnsiTheme="majorEastAsia" w:hint="eastAsia"/>
          <w:color w:val="4F6228" w:themeColor="accent3" w:themeShade="80"/>
        </w:rPr>
        <w:t>。</w:t>
      </w:r>
    </w:p>
    <w:p w14:paraId="1B79BA60" w14:textId="77777777" w:rsidR="00EE2112" w:rsidRPr="009C33F2" w:rsidRDefault="00B52936" w:rsidP="00EE2112">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637D8EFE" wp14:editId="62E384D5">
            <wp:extent cx="5322627" cy="1896464"/>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7672" cy="1901825"/>
                    </a:xfrm>
                    <a:prstGeom prst="rect">
                      <a:avLst/>
                    </a:prstGeom>
                    <a:noFill/>
                  </pic:spPr>
                </pic:pic>
              </a:graphicData>
            </a:graphic>
          </wp:inline>
        </w:drawing>
      </w:r>
    </w:p>
    <w:p w14:paraId="6D75A5A8" w14:textId="70A99227" w:rsidR="00177807" w:rsidRPr="009C33F2" w:rsidRDefault="00EE2112" w:rsidP="00EE2112">
      <w:pPr>
        <w:pStyle w:val="aff0"/>
        <w:rPr>
          <w:rFonts w:asciiTheme="majorEastAsia" w:eastAsiaTheme="majorEastAsia" w:hAnsiTheme="majorEastAsia"/>
        </w:rPr>
      </w:pPr>
      <w:bookmarkStart w:id="34" w:name="_Ref51051592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8</w:t>
      </w:r>
      <w:r w:rsidR="00C65870" w:rsidRPr="009C33F2">
        <w:rPr>
          <w:rFonts w:asciiTheme="majorEastAsia" w:eastAsiaTheme="majorEastAsia" w:hAnsiTheme="majorEastAsia"/>
        </w:rPr>
        <w:fldChar w:fldCharType="end"/>
      </w:r>
      <w:bookmarkEnd w:id="34"/>
    </w:p>
    <w:p w14:paraId="55611AA3" w14:textId="77777777" w:rsidR="00CE2785" w:rsidRPr="009C33F2" w:rsidRDefault="00CE2785" w:rsidP="0087686A">
      <w:pPr>
        <w:rPr>
          <w:rFonts w:asciiTheme="majorEastAsia" w:eastAsiaTheme="majorEastAsia" w:hAnsiTheme="majorEastAsia"/>
        </w:rPr>
      </w:pPr>
    </w:p>
    <w:p w14:paraId="0947BBC1" w14:textId="77777777" w:rsidR="00CE2785" w:rsidRPr="009C33F2" w:rsidRDefault="00CE2785" w:rsidP="0087686A">
      <w:pPr>
        <w:rPr>
          <w:rFonts w:asciiTheme="majorEastAsia" w:eastAsiaTheme="majorEastAsia" w:hAnsiTheme="majorEastAsia"/>
        </w:rPr>
      </w:pPr>
    </w:p>
    <w:p w14:paraId="1FFA9B1B" w14:textId="77777777" w:rsidR="0087686A" w:rsidRPr="009C33F2" w:rsidRDefault="0087686A" w:rsidP="0087686A">
      <w:pPr>
        <w:pStyle w:val="10"/>
        <w:rPr>
          <w:rFonts w:asciiTheme="majorEastAsia" w:eastAsiaTheme="majorEastAsia" w:hAnsiTheme="majorEastAsia"/>
        </w:rPr>
      </w:pPr>
      <w:bookmarkStart w:id="35" w:name="_系统配置参数表"/>
      <w:bookmarkStart w:id="36" w:name="_Toc382649021"/>
      <w:bookmarkStart w:id="37" w:name="_Toc511220436"/>
      <w:bookmarkEnd w:id="35"/>
      <w:r w:rsidRPr="009C33F2">
        <w:rPr>
          <w:rFonts w:asciiTheme="majorEastAsia" w:eastAsiaTheme="majorEastAsia" w:hAnsiTheme="majorEastAsia" w:hint="eastAsia"/>
        </w:rPr>
        <w:lastRenderedPageBreak/>
        <w:t>病人就诊类别与标准价格</w:t>
      </w:r>
      <w:bookmarkEnd w:id="36"/>
      <w:bookmarkEnd w:id="37"/>
    </w:p>
    <w:p w14:paraId="6C1D12ED" w14:textId="0B7142AA" w:rsidR="0087686A" w:rsidRPr="009C33F2" w:rsidRDefault="0087686A" w:rsidP="0019006E">
      <w:pPr>
        <w:ind w:firstLine="420"/>
        <w:rPr>
          <w:rFonts w:asciiTheme="majorEastAsia" w:eastAsiaTheme="majorEastAsia" w:hAnsiTheme="majorEastAsia"/>
        </w:rPr>
      </w:pPr>
      <w:bookmarkStart w:id="38" w:name="OLE_LINK9"/>
      <w:bookmarkStart w:id="39" w:name="OLE_LINK10"/>
      <w:r w:rsidRPr="009C33F2">
        <w:rPr>
          <w:rFonts w:asciiTheme="majorEastAsia" w:eastAsiaTheme="majorEastAsia" w:hAnsiTheme="majorEastAsia" w:hint="eastAsia"/>
        </w:rPr>
        <w:t>打开</w:t>
      </w:r>
      <w:r w:rsidR="00BD2F42"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配置】-【计费系统管理】-【计费设置】-【病人就诊类别与标准</w:t>
      </w:r>
      <w:r w:rsidR="00960C7E" w:rsidRPr="009C33F2">
        <w:rPr>
          <w:rFonts w:asciiTheme="majorEastAsia" w:eastAsiaTheme="majorEastAsia" w:hAnsiTheme="majorEastAsia" w:hint="eastAsia"/>
        </w:rPr>
        <w:t>价格</w:t>
      </w:r>
      <w:r w:rsidRPr="009C33F2">
        <w:rPr>
          <w:rFonts w:asciiTheme="majorEastAsia" w:eastAsiaTheme="majorEastAsia" w:hAnsiTheme="majorEastAsia" w:hint="eastAsia"/>
        </w:rPr>
        <w:t>】菜单，</w:t>
      </w:r>
      <w:r w:rsidR="006F60E2" w:rsidRPr="009C33F2">
        <w:rPr>
          <w:rFonts w:asciiTheme="majorEastAsia" w:eastAsiaTheme="majorEastAsia" w:hAnsiTheme="majorEastAsia" w:hint="eastAsia"/>
        </w:rPr>
        <w:t>可以</w:t>
      </w:r>
      <w:r w:rsidR="0019006E" w:rsidRPr="009C33F2">
        <w:rPr>
          <w:rFonts w:asciiTheme="majorEastAsia" w:eastAsiaTheme="majorEastAsia" w:hAnsiTheme="majorEastAsia" w:hint="eastAsia"/>
        </w:rPr>
        <w:t>设置不同</w:t>
      </w:r>
      <w:r w:rsidR="006F60E2" w:rsidRPr="009C33F2">
        <w:rPr>
          <w:rFonts w:asciiTheme="majorEastAsia" w:eastAsiaTheme="majorEastAsia" w:hAnsiTheme="majorEastAsia" w:hint="eastAsia"/>
        </w:rPr>
        <w:t>就诊类型</w:t>
      </w:r>
      <w:r w:rsidR="0019006E" w:rsidRPr="009C33F2">
        <w:rPr>
          <w:rFonts w:asciiTheme="majorEastAsia" w:eastAsiaTheme="majorEastAsia" w:hAnsiTheme="majorEastAsia" w:hint="eastAsia"/>
        </w:rPr>
        <w:t>的标准价格</w:t>
      </w:r>
      <w:r w:rsidR="006F60E2" w:rsidRPr="009C33F2">
        <w:rPr>
          <w:rFonts w:asciiTheme="majorEastAsia" w:eastAsiaTheme="majorEastAsia" w:hAnsiTheme="majorEastAsia" w:hint="eastAsia"/>
        </w:rPr>
        <w:t>，</w:t>
      </w:r>
      <w:r w:rsidR="00242C29" w:rsidRPr="009C33F2">
        <w:rPr>
          <w:rFonts w:asciiTheme="majorEastAsia" w:eastAsiaTheme="majorEastAsia" w:hAnsiTheme="majorEastAsia" w:hint="eastAsia"/>
        </w:rPr>
        <w:t>界面如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_Ref510516000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4</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EE211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bookmarkEnd w:id="38"/>
      <w:bookmarkEnd w:id="39"/>
      <w:r w:rsidR="0019006E" w:rsidRPr="009C33F2">
        <w:rPr>
          <w:rFonts w:asciiTheme="majorEastAsia" w:eastAsiaTheme="majorEastAsia" w:hAnsiTheme="majorEastAsia" w:hint="eastAsia"/>
        </w:rPr>
        <w:t>。当【标准价格】为“Price”时，按收费项价格中的【标准价格】计费；当【标准价格】为“AlterPrice1”时，按收费项价格中的【辅助价格1】计费；当【标准价格】为“AlterPrice</w:t>
      </w:r>
      <w:r w:rsidR="0019006E" w:rsidRPr="009C33F2">
        <w:rPr>
          <w:rFonts w:asciiTheme="majorEastAsia" w:eastAsiaTheme="majorEastAsia" w:hAnsiTheme="majorEastAsia"/>
        </w:rPr>
        <w:t>2</w:t>
      </w:r>
      <w:r w:rsidR="0019006E" w:rsidRPr="009C33F2">
        <w:rPr>
          <w:rFonts w:asciiTheme="majorEastAsia" w:eastAsiaTheme="majorEastAsia" w:hAnsiTheme="majorEastAsia" w:hint="eastAsia"/>
        </w:rPr>
        <w:t>”时，按收费项价格中的【辅助价格</w:t>
      </w:r>
      <w:r w:rsidR="0019006E" w:rsidRPr="009C33F2">
        <w:rPr>
          <w:rFonts w:asciiTheme="majorEastAsia" w:eastAsiaTheme="majorEastAsia" w:hAnsiTheme="majorEastAsia"/>
        </w:rPr>
        <w:t>2</w:t>
      </w:r>
      <w:r w:rsidR="0019006E" w:rsidRPr="009C33F2">
        <w:rPr>
          <w:rFonts w:asciiTheme="majorEastAsia" w:eastAsiaTheme="majorEastAsia" w:hAnsiTheme="majorEastAsia" w:hint="eastAsia"/>
        </w:rPr>
        <w:t>】计费。</w:t>
      </w:r>
    </w:p>
    <w:p w14:paraId="6E53891D" w14:textId="77777777" w:rsidR="00EE2112" w:rsidRPr="009C33F2" w:rsidRDefault="00397F7E"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D6BC20F" wp14:editId="3A009BC1">
            <wp:extent cx="5274310" cy="2606022"/>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606022"/>
                    </a:xfrm>
                    <a:prstGeom prst="rect">
                      <a:avLst/>
                    </a:prstGeom>
                  </pic:spPr>
                </pic:pic>
              </a:graphicData>
            </a:graphic>
          </wp:inline>
        </w:drawing>
      </w:r>
    </w:p>
    <w:p w14:paraId="2DB0EB29" w14:textId="7BC25B1E" w:rsidR="006F60E2" w:rsidRPr="009C33F2" w:rsidRDefault="00EE2112" w:rsidP="00EE2112">
      <w:pPr>
        <w:pStyle w:val="aff0"/>
        <w:rPr>
          <w:rFonts w:asciiTheme="majorEastAsia" w:eastAsiaTheme="majorEastAsia" w:hAnsiTheme="majorEastAsia"/>
        </w:rPr>
      </w:pPr>
      <w:bookmarkStart w:id="40" w:name="_Ref510516000"/>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40"/>
    </w:p>
    <w:p w14:paraId="248DF799" w14:textId="1317231E" w:rsidR="00242C29" w:rsidRPr="009C33F2" w:rsidRDefault="00242C29" w:rsidP="0087686A">
      <w:pPr>
        <w:rPr>
          <w:rFonts w:asciiTheme="majorEastAsia" w:eastAsiaTheme="majorEastAsia" w:hAnsiTheme="majorEastAsia"/>
        </w:rPr>
      </w:pPr>
      <w:r w:rsidRPr="009C33F2">
        <w:rPr>
          <w:rFonts w:asciiTheme="majorEastAsia" w:eastAsiaTheme="majorEastAsia" w:hAnsiTheme="majorEastAsia" w:hint="eastAsia"/>
        </w:rPr>
        <w:t>病人的就诊类别在【住院登记】处下方的【就诊子类】中进行选择，</w:t>
      </w:r>
      <w:r w:rsidR="00CD4C87" w:rsidRPr="009C33F2">
        <w:rPr>
          <w:rFonts w:asciiTheme="majorEastAsia" w:eastAsiaTheme="majorEastAsia" w:hAnsiTheme="majorEastAsia" w:hint="eastAsia"/>
        </w:rPr>
        <w:t>如</w:t>
      </w:r>
      <w:r w:rsidR="00EE2112" w:rsidRPr="009C33F2">
        <w:rPr>
          <w:rFonts w:asciiTheme="majorEastAsia" w:eastAsiaTheme="majorEastAsia" w:hAnsiTheme="majorEastAsia"/>
        </w:rPr>
        <w:fldChar w:fldCharType="begin"/>
      </w:r>
      <w:r w:rsidR="00EE2112" w:rsidRPr="009C33F2">
        <w:rPr>
          <w:rFonts w:asciiTheme="majorEastAsia" w:eastAsiaTheme="majorEastAsia" w:hAnsiTheme="majorEastAsia"/>
        </w:rPr>
        <w:instrText xml:space="preserve"> </w:instrText>
      </w:r>
      <w:r w:rsidR="00EE2112" w:rsidRPr="009C33F2">
        <w:rPr>
          <w:rFonts w:asciiTheme="majorEastAsia" w:eastAsiaTheme="majorEastAsia" w:hAnsiTheme="majorEastAsia" w:hint="eastAsia"/>
        </w:rPr>
        <w:instrText>REF _Ref510515990 \h</w:instrText>
      </w:r>
      <w:r w:rsidR="00EE211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EE2112" w:rsidRPr="009C33F2">
        <w:rPr>
          <w:rFonts w:asciiTheme="majorEastAsia" w:eastAsiaTheme="majorEastAsia" w:hAnsiTheme="majorEastAsia"/>
        </w:rPr>
      </w:r>
      <w:r w:rsidR="00EE211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4</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EE2112" w:rsidRPr="009C33F2">
        <w:rPr>
          <w:rFonts w:asciiTheme="majorEastAsia" w:eastAsiaTheme="majorEastAsia" w:hAnsiTheme="majorEastAsia"/>
        </w:rPr>
        <w:fldChar w:fldCharType="end"/>
      </w:r>
      <w:r w:rsidR="00CD4C87" w:rsidRPr="009C33F2">
        <w:rPr>
          <w:rFonts w:asciiTheme="majorEastAsia" w:eastAsiaTheme="majorEastAsia" w:hAnsiTheme="majorEastAsia" w:hint="eastAsia"/>
        </w:rPr>
        <w:t>所示</w:t>
      </w:r>
      <w:r w:rsidRPr="009C33F2">
        <w:rPr>
          <w:rFonts w:asciiTheme="majorEastAsia" w:eastAsiaTheme="majorEastAsia" w:hAnsiTheme="majorEastAsia" w:hint="eastAsia"/>
        </w:rPr>
        <w:t>。</w:t>
      </w:r>
    </w:p>
    <w:p w14:paraId="14EE6376" w14:textId="77777777" w:rsidR="00EE2112" w:rsidRPr="009C33F2" w:rsidRDefault="00CD4C87"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46420F1" wp14:editId="5050919F">
            <wp:extent cx="5274310" cy="2810524"/>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810524"/>
                    </a:xfrm>
                    <a:prstGeom prst="rect">
                      <a:avLst/>
                    </a:prstGeom>
                  </pic:spPr>
                </pic:pic>
              </a:graphicData>
            </a:graphic>
          </wp:inline>
        </w:drawing>
      </w:r>
    </w:p>
    <w:p w14:paraId="75608052" w14:textId="6DFDFF82" w:rsidR="00CD4C87" w:rsidRPr="009C33F2" w:rsidRDefault="00EE2112" w:rsidP="00EE2112">
      <w:pPr>
        <w:pStyle w:val="aff0"/>
        <w:rPr>
          <w:rFonts w:asciiTheme="majorEastAsia" w:eastAsiaTheme="majorEastAsia" w:hAnsiTheme="majorEastAsia"/>
        </w:rPr>
      </w:pPr>
      <w:bookmarkStart w:id="41" w:name="_Ref510515990"/>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41"/>
    </w:p>
    <w:p w14:paraId="19C51AE2"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如果没有设置的就诊类别与价格的对应关系，会按照【系统配置参数】菜单中的【缺省就诊分类】项选取。</w:t>
      </w:r>
    </w:p>
    <w:p w14:paraId="39A521C6" w14:textId="6C2B042D" w:rsidR="0087686A" w:rsidRPr="009C33F2" w:rsidRDefault="00397F7E" w:rsidP="0087686A">
      <w:pPr>
        <w:rPr>
          <w:rFonts w:asciiTheme="majorEastAsia" w:eastAsiaTheme="majorEastAsia" w:hAnsiTheme="majorEastAsia"/>
        </w:rPr>
      </w:pPr>
      <w:r w:rsidRPr="009C33F2">
        <w:rPr>
          <w:rFonts w:asciiTheme="majorEastAsia" w:eastAsiaTheme="majorEastAsia" w:hAnsiTheme="majorEastAsia" w:hint="eastAsia"/>
          <w:color w:val="FF0000"/>
        </w:rPr>
        <w:t>注</w:t>
      </w:r>
      <w:r w:rsidRPr="009C33F2">
        <w:rPr>
          <w:rFonts w:asciiTheme="majorEastAsia" w:eastAsiaTheme="majorEastAsia" w:hAnsiTheme="majorEastAsia" w:hint="eastAsia"/>
        </w:rPr>
        <w:t>：</w:t>
      </w:r>
      <w:r w:rsidR="00A75CED" w:rsidRPr="009C33F2">
        <w:rPr>
          <w:rFonts w:asciiTheme="majorEastAsia" w:eastAsiaTheme="majorEastAsia" w:hAnsiTheme="majorEastAsia" w:hint="eastAsia"/>
        </w:rPr>
        <w:t>1.</w:t>
      </w:r>
      <w:r w:rsidRPr="009C33F2">
        <w:rPr>
          <w:rFonts w:asciiTheme="majorEastAsia" w:eastAsiaTheme="majorEastAsia" w:hAnsiTheme="majorEastAsia" w:hint="eastAsia"/>
        </w:rPr>
        <w:t>标准价格与辅助价格的设置，见【基础数据】-【</w:t>
      </w:r>
      <w:r w:rsidR="006F60E2" w:rsidRPr="009C33F2">
        <w:rPr>
          <w:rFonts w:asciiTheme="majorEastAsia" w:eastAsiaTheme="majorEastAsia" w:hAnsiTheme="majorEastAsia" w:hint="eastAsia"/>
        </w:rPr>
        <w:t>计费维护</w:t>
      </w:r>
      <w:r w:rsidRPr="009C33F2">
        <w:rPr>
          <w:rFonts w:asciiTheme="majorEastAsia" w:eastAsiaTheme="majorEastAsia" w:hAnsiTheme="majorEastAsia" w:hint="eastAsia"/>
        </w:rPr>
        <w:t>】-【收费项目查询】界面。</w:t>
      </w:r>
    </w:p>
    <w:p w14:paraId="0F0D8253" w14:textId="027DB8C5" w:rsidR="00A75CED" w:rsidRPr="009C33F2" w:rsidRDefault="00A75CED" w:rsidP="0087686A">
      <w:pPr>
        <w:rPr>
          <w:rFonts w:asciiTheme="majorEastAsia" w:eastAsiaTheme="majorEastAsia" w:hAnsiTheme="majorEastAsia"/>
        </w:rPr>
      </w:pPr>
      <w:r w:rsidRPr="009C33F2">
        <w:rPr>
          <w:rFonts w:asciiTheme="majorEastAsia" w:eastAsiaTheme="majorEastAsia" w:hAnsiTheme="majorEastAsia" w:hint="eastAsia"/>
        </w:rPr>
        <w:lastRenderedPageBreak/>
        <w:t xml:space="preserve">    2.</w:t>
      </w:r>
      <w:r w:rsidR="00C62DBA" w:rsidRPr="009C33F2">
        <w:rPr>
          <w:rFonts w:asciiTheme="majorEastAsia" w:eastAsiaTheme="majorEastAsia" w:hAnsiTheme="majorEastAsia" w:hint="eastAsia"/>
        </w:rPr>
        <w:t>病人就诊类别</w:t>
      </w:r>
      <w:r w:rsidRPr="009C33F2">
        <w:rPr>
          <w:rFonts w:asciiTheme="majorEastAsia" w:eastAsiaTheme="majorEastAsia" w:hAnsiTheme="majorEastAsia" w:hint="eastAsia"/>
        </w:rPr>
        <w:t>的设置见基础数据平台【基础数据】</w:t>
      </w:r>
      <w:r w:rsidR="00960C7E" w:rsidRPr="009C33F2">
        <w:rPr>
          <w:rFonts w:asciiTheme="majorEastAsia" w:eastAsiaTheme="majorEastAsia" w:hAnsiTheme="majorEastAsia" w:hint="eastAsia"/>
        </w:rPr>
        <w:t>-</w:t>
      </w:r>
      <w:r w:rsidRPr="009C33F2">
        <w:rPr>
          <w:rFonts w:asciiTheme="majorEastAsia" w:eastAsiaTheme="majorEastAsia" w:hAnsiTheme="majorEastAsia" w:hint="eastAsia"/>
        </w:rPr>
        <w:t>【病人管理】-【就诊子类型】界面</w:t>
      </w:r>
      <w:r w:rsidR="00960C7E" w:rsidRPr="009C33F2">
        <w:rPr>
          <w:rFonts w:asciiTheme="majorEastAsia" w:eastAsiaTheme="majorEastAsia" w:hAnsiTheme="majorEastAsia" w:hint="eastAsia"/>
        </w:rPr>
        <w:t>。</w:t>
      </w:r>
    </w:p>
    <w:p w14:paraId="144D5204" w14:textId="77777777" w:rsidR="0087686A" w:rsidRPr="009C33F2" w:rsidRDefault="0087686A" w:rsidP="0087686A">
      <w:pPr>
        <w:pStyle w:val="10"/>
        <w:rPr>
          <w:rFonts w:asciiTheme="majorEastAsia" w:eastAsiaTheme="majorEastAsia" w:hAnsiTheme="majorEastAsia"/>
          <w:noProof/>
        </w:rPr>
      </w:pPr>
      <w:bookmarkStart w:id="42" w:name="_Toc382649022"/>
      <w:bookmarkStart w:id="43" w:name="_Toc511220437"/>
      <w:r w:rsidRPr="009C33F2">
        <w:rPr>
          <w:rFonts w:asciiTheme="majorEastAsia" w:eastAsiaTheme="majorEastAsia" w:hAnsiTheme="majorEastAsia" w:hint="eastAsia"/>
          <w:noProof/>
        </w:rPr>
        <w:lastRenderedPageBreak/>
        <w:t>系统配置参数</w:t>
      </w:r>
      <w:bookmarkEnd w:id="42"/>
      <w:bookmarkEnd w:id="43"/>
    </w:p>
    <w:p w14:paraId="75502F34" w14:textId="79AAE194"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打开</w:t>
      </w:r>
      <w:r w:rsidR="00FC6781"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配置】-【计费系统管理】-【计费设置】-【系统配置参数】菜单，界面如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_Ref510516075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6B3FEF75" w14:textId="77777777" w:rsidR="00EE2112" w:rsidRPr="009C33F2" w:rsidRDefault="008352F9" w:rsidP="00EE211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3DEF52F5" wp14:editId="214E64D0">
            <wp:extent cx="5274310" cy="261029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610295"/>
                    </a:xfrm>
                    <a:prstGeom prst="rect">
                      <a:avLst/>
                    </a:prstGeom>
                  </pic:spPr>
                </pic:pic>
              </a:graphicData>
            </a:graphic>
          </wp:inline>
        </w:drawing>
      </w:r>
    </w:p>
    <w:p w14:paraId="65544877" w14:textId="7F412D1C" w:rsidR="0087686A" w:rsidRPr="009C33F2" w:rsidRDefault="00EE2112" w:rsidP="00EE2112">
      <w:pPr>
        <w:pStyle w:val="aff0"/>
        <w:rPr>
          <w:rFonts w:asciiTheme="majorEastAsia" w:eastAsiaTheme="majorEastAsia" w:hAnsiTheme="majorEastAsia"/>
        </w:rPr>
      </w:pPr>
      <w:bookmarkStart w:id="44" w:name="_Ref51051607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44"/>
    </w:p>
    <w:p w14:paraId="6D6CDFAF" w14:textId="77777777" w:rsidR="0087686A" w:rsidRPr="009C33F2" w:rsidRDefault="0087686A" w:rsidP="0087686A">
      <w:pPr>
        <w:pStyle w:val="2"/>
        <w:rPr>
          <w:rFonts w:asciiTheme="majorEastAsia" w:eastAsiaTheme="majorEastAsia" w:hAnsiTheme="majorEastAsia"/>
        </w:rPr>
      </w:pPr>
      <w:bookmarkStart w:id="45" w:name="_缺省收费类别"/>
      <w:bookmarkStart w:id="46" w:name="_Toc382649027"/>
      <w:bookmarkStart w:id="47" w:name="_Toc511220438"/>
      <w:bookmarkEnd w:id="45"/>
      <w:r w:rsidRPr="009C33F2">
        <w:rPr>
          <w:rFonts w:asciiTheme="majorEastAsia" w:eastAsiaTheme="majorEastAsia" w:hAnsiTheme="majorEastAsia" w:hint="eastAsia"/>
        </w:rPr>
        <w:t>包含新生儿费用</w:t>
      </w:r>
      <w:bookmarkEnd w:id="46"/>
      <w:bookmarkEnd w:id="47"/>
    </w:p>
    <w:p w14:paraId="04CE3058" w14:textId="58D4A935" w:rsidR="0087686A" w:rsidRPr="009C33F2" w:rsidRDefault="00E71054" w:rsidP="0087686A">
      <w:pPr>
        <w:rPr>
          <w:rFonts w:asciiTheme="majorEastAsia" w:eastAsiaTheme="majorEastAsia" w:hAnsiTheme="majorEastAsia"/>
        </w:rPr>
      </w:pPr>
      <w:r w:rsidRPr="009C33F2">
        <w:rPr>
          <w:rFonts w:asciiTheme="majorEastAsia" w:eastAsiaTheme="majorEastAsia" w:hAnsiTheme="majorEastAsia" w:hint="eastAsia"/>
        </w:rPr>
        <w:t>该功能应用于</w:t>
      </w:r>
      <w:r w:rsidR="0087686A" w:rsidRPr="009C33F2">
        <w:rPr>
          <w:rFonts w:asciiTheme="majorEastAsia" w:eastAsiaTheme="majorEastAsia" w:hAnsiTheme="majorEastAsia" w:hint="eastAsia"/>
        </w:rPr>
        <w:t>产科，母亲生产后，婴儿的费用计算问题。</w:t>
      </w:r>
    </w:p>
    <w:p w14:paraId="75214581"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如果【包含新生儿费用】为Yes：</w:t>
      </w:r>
      <w:bookmarkStart w:id="48" w:name="OLE_LINK17"/>
      <w:bookmarkStart w:id="49" w:name="OLE_LINK18"/>
      <w:r w:rsidRPr="009C33F2">
        <w:rPr>
          <w:rFonts w:asciiTheme="majorEastAsia" w:eastAsiaTheme="majorEastAsia" w:hAnsiTheme="majorEastAsia" w:hint="eastAsia"/>
        </w:rPr>
        <w:t>母亲和婴儿公用一个账单，婴儿的费用都算在母亲的账单里</w:t>
      </w:r>
      <w:bookmarkEnd w:id="48"/>
      <w:bookmarkEnd w:id="49"/>
    </w:p>
    <w:p w14:paraId="18746625"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如果【包含新生儿费用】为No：母亲和婴儿的账单分开。婴儿与普通患者的处理方式相同。</w:t>
      </w:r>
    </w:p>
    <w:p w14:paraId="447F4BB8" w14:textId="77777777" w:rsidR="0087686A" w:rsidRPr="009C33F2" w:rsidRDefault="0087686A" w:rsidP="0087686A">
      <w:pPr>
        <w:rPr>
          <w:rFonts w:asciiTheme="majorEastAsia" w:eastAsiaTheme="majorEastAsia" w:hAnsiTheme="majorEastAsia"/>
          <w:b/>
          <w:color w:val="FF0000"/>
        </w:rPr>
      </w:pPr>
      <w:r w:rsidRPr="009C33F2">
        <w:rPr>
          <w:rFonts w:asciiTheme="majorEastAsia" w:eastAsiaTheme="majorEastAsia" w:hAnsiTheme="majorEastAsia" w:hint="eastAsia"/>
          <w:b/>
          <w:color w:val="FF0000"/>
        </w:rPr>
        <w:t>注：此设置一般修改一次就不会再修改了，如果需要测试，请改配置后，使用新患者办理入院后重新测试。</w:t>
      </w:r>
    </w:p>
    <w:p w14:paraId="6288A71C" w14:textId="77777777" w:rsidR="0087686A" w:rsidRPr="009C33F2" w:rsidRDefault="0087686A" w:rsidP="0087686A">
      <w:pPr>
        <w:pStyle w:val="2"/>
        <w:rPr>
          <w:rFonts w:asciiTheme="majorEastAsia" w:eastAsiaTheme="majorEastAsia" w:hAnsiTheme="majorEastAsia"/>
          <w:noProof/>
        </w:rPr>
      </w:pPr>
      <w:bookmarkStart w:id="50" w:name="_Toc382649028"/>
      <w:bookmarkStart w:id="51" w:name="_Toc511220439"/>
      <w:r w:rsidRPr="009C33F2">
        <w:rPr>
          <w:rFonts w:asciiTheme="majorEastAsia" w:eastAsiaTheme="majorEastAsia" w:hAnsiTheme="majorEastAsia" w:hint="eastAsia"/>
          <w:noProof/>
        </w:rPr>
        <w:t>其他设置</w:t>
      </w:r>
      <w:bookmarkEnd w:id="50"/>
      <w:bookmarkEnd w:id="51"/>
    </w:p>
    <w:p w14:paraId="2F7FD223" w14:textId="77777777" w:rsidR="00B0564E" w:rsidRPr="009C33F2" w:rsidRDefault="00B0564E" w:rsidP="00B0564E">
      <w:pPr>
        <w:rPr>
          <w:rFonts w:asciiTheme="majorEastAsia" w:eastAsiaTheme="majorEastAsia" w:hAnsiTheme="majorEastAsia"/>
        </w:rPr>
      </w:pPr>
      <w:r w:rsidRPr="009C33F2">
        <w:rPr>
          <w:rFonts w:asciiTheme="majorEastAsia" w:eastAsiaTheme="majorEastAsia" w:hAnsiTheme="majorEastAsia" w:hint="eastAsia"/>
        </w:rPr>
        <w:t>【</w:t>
      </w:r>
      <w:r w:rsidRPr="009C33F2">
        <w:rPr>
          <w:rFonts w:asciiTheme="majorEastAsia" w:eastAsiaTheme="majorEastAsia" w:hAnsiTheme="majorEastAsia"/>
        </w:rPr>
        <w:t>缺省标准价格</w:t>
      </w:r>
      <w:r w:rsidRPr="009C33F2">
        <w:rPr>
          <w:rFonts w:asciiTheme="majorEastAsia" w:eastAsiaTheme="majorEastAsia" w:hAnsiTheme="majorEastAsia" w:hint="eastAsia"/>
        </w:rPr>
        <w:t>】、【</w:t>
      </w:r>
      <w:r w:rsidRPr="009C33F2">
        <w:rPr>
          <w:rFonts w:asciiTheme="majorEastAsia" w:eastAsiaTheme="majorEastAsia" w:hAnsiTheme="majorEastAsia"/>
        </w:rPr>
        <w:t>缺省计费点</w:t>
      </w:r>
      <w:r w:rsidRPr="009C33F2">
        <w:rPr>
          <w:rFonts w:asciiTheme="majorEastAsia" w:eastAsiaTheme="majorEastAsia" w:hAnsiTheme="majorEastAsia" w:hint="eastAsia"/>
        </w:rPr>
        <w:t>】、【</w:t>
      </w:r>
      <w:r w:rsidRPr="009C33F2">
        <w:rPr>
          <w:rFonts w:asciiTheme="majorEastAsia" w:eastAsiaTheme="majorEastAsia" w:hAnsiTheme="majorEastAsia"/>
        </w:rPr>
        <w:t>缺省就诊分类</w:t>
      </w:r>
      <w:r w:rsidRPr="009C33F2">
        <w:rPr>
          <w:rFonts w:asciiTheme="majorEastAsia" w:eastAsiaTheme="majorEastAsia" w:hAnsiTheme="majorEastAsia" w:hint="eastAsia"/>
        </w:rPr>
        <w:t>】</w:t>
      </w:r>
      <w:r w:rsidR="001A60FF" w:rsidRPr="009C33F2">
        <w:rPr>
          <w:rFonts w:asciiTheme="majorEastAsia" w:eastAsiaTheme="majorEastAsia" w:hAnsiTheme="majorEastAsia" w:hint="eastAsia"/>
        </w:rPr>
        <w:t>、【</w:t>
      </w:r>
      <w:r w:rsidR="001A60FF" w:rsidRPr="009C33F2">
        <w:rPr>
          <w:rFonts w:asciiTheme="majorEastAsia" w:eastAsiaTheme="majorEastAsia" w:hAnsiTheme="majorEastAsia"/>
        </w:rPr>
        <w:t>计费方式</w:t>
      </w:r>
      <w:r w:rsidR="001A60FF" w:rsidRPr="009C33F2">
        <w:rPr>
          <w:rFonts w:asciiTheme="majorEastAsia" w:eastAsiaTheme="majorEastAsia" w:hAnsiTheme="majorEastAsia" w:hint="eastAsia"/>
        </w:rPr>
        <w:t>】、【</w:t>
      </w:r>
      <w:r w:rsidR="001A60FF" w:rsidRPr="009C33F2">
        <w:rPr>
          <w:rFonts w:asciiTheme="majorEastAsia" w:eastAsiaTheme="majorEastAsia" w:hAnsiTheme="majorEastAsia"/>
        </w:rPr>
        <w:t>缺省收费类别</w:t>
      </w:r>
      <w:r w:rsidR="001A60FF" w:rsidRPr="009C33F2">
        <w:rPr>
          <w:rFonts w:asciiTheme="majorEastAsia" w:eastAsiaTheme="majorEastAsia" w:hAnsiTheme="majorEastAsia" w:hint="eastAsia"/>
        </w:rPr>
        <w:t>】、【</w:t>
      </w:r>
      <w:r w:rsidR="001A60FF" w:rsidRPr="009C33F2">
        <w:rPr>
          <w:rFonts w:asciiTheme="majorEastAsia" w:eastAsiaTheme="majorEastAsia" w:hAnsiTheme="majorEastAsia"/>
        </w:rPr>
        <w:t>重新生成账单方式</w:t>
      </w:r>
      <w:r w:rsidR="001A60FF" w:rsidRPr="009C33F2">
        <w:rPr>
          <w:rFonts w:asciiTheme="majorEastAsia" w:eastAsiaTheme="majorEastAsia" w:hAnsiTheme="majorEastAsia" w:hint="eastAsia"/>
        </w:rPr>
        <w:t>】、【</w:t>
      </w:r>
      <w:r w:rsidR="001A60FF" w:rsidRPr="009C33F2">
        <w:rPr>
          <w:rFonts w:asciiTheme="majorEastAsia" w:eastAsiaTheme="majorEastAsia" w:hAnsiTheme="majorEastAsia"/>
        </w:rPr>
        <w:t>缺省折扣方式</w:t>
      </w:r>
      <w:r w:rsidR="001A60FF" w:rsidRPr="009C33F2">
        <w:rPr>
          <w:rFonts w:asciiTheme="majorEastAsia" w:eastAsiaTheme="majorEastAsia" w:hAnsiTheme="majorEastAsia" w:hint="eastAsia"/>
        </w:rPr>
        <w:t>】已设定好默认值，</w:t>
      </w:r>
      <w:r w:rsidRPr="009C33F2">
        <w:rPr>
          <w:rFonts w:asciiTheme="majorEastAsia" w:eastAsiaTheme="majorEastAsia" w:hAnsiTheme="majorEastAsia" w:hint="eastAsia"/>
        </w:rPr>
        <w:t>均为不能修改状态</w:t>
      </w:r>
      <w:r w:rsidR="00CB19C1" w:rsidRPr="009C33F2">
        <w:rPr>
          <w:rFonts w:asciiTheme="majorEastAsia" w:eastAsiaTheme="majorEastAsia" w:hAnsiTheme="majorEastAsia" w:hint="eastAsia"/>
        </w:rPr>
        <w:t>。</w:t>
      </w:r>
    </w:p>
    <w:p w14:paraId="55AD50F2" w14:textId="77777777" w:rsidR="0087686A" w:rsidRPr="009C33F2" w:rsidRDefault="0087686A" w:rsidP="0087686A">
      <w:pPr>
        <w:pStyle w:val="10"/>
        <w:rPr>
          <w:rFonts w:asciiTheme="majorEastAsia" w:eastAsiaTheme="majorEastAsia" w:hAnsiTheme="majorEastAsia"/>
        </w:rPr>
      </w:pPr>
      <w:bookmarkStart w:id="52" w:name="_Toc382649029"/>
      <w:bookmarkStart w:id="53" w:name="_Toc511220440"/>
      <w:r w:rsidRPr="009C33F2">
        <w:rPr>
          <w:rFonts w:asciiTheme="majorEastAsia" w:eastAsiaTheme="majorEastAsia" w:hAnsiTheme="majorEastAsia" w:hint="eastAsia"/>
          <w:noProof/>
        </w:rPr>
        <w:lastRenderedPageBreak/>
        <w:t>住院业务参数</w:t>
      </w:r>
      <w:bookmarkEnd w:id="52"/>
      <w:bookmarkEnd w:id="53"/>
    </w:p>
    <w:p w14:paraId="750731A5" w14:textId="2B9CE700"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打开【计费设置】-</w:t>
      </w:r>
      <w:r w:rsidR="00C679FE" w:rsidRPr="009C33F2">
        <w:rPr>
          <w:rFonts w:asciiTheme="majorEastAsia" w:eastAsiaTheme="majorEastAsia" w:hAnsiTheme="majorEastAsia" w:hint="eastAsia"/>
        </w:rPr>
        <w:t>【住院业务参数表】菜单，</w:t>
      </w:r>
      <w:r w:rsidR="00C679FE" w:rsidRPr="009C33F2">
        <w:rPr>
          <w:rFonts w:asciiTheme="majorEastAsia" w:eastAsiaTheme="majorEastAsia" w:hAnsiTheme="majorEastAsia" w:hint="eastAsia"/>
          <w:b/>
          <w:color w:val="FF0000"/>
        </w:rPr>
        <w:t>标准版默认配置如</w:t>
      </w:r>
      <w:r w:rsidR="00740786" w:rsidRPr="009C33F2">
        <w:rPr>
          <w:rFonts w:asciiTheme="majorEastAsia" w:eastAsiaTheme="majorEastAsia" w:hAnsiTheme="majorEastAsia"/>
          <w:b/>
          <w:color w:val="FF0000"/>
        </w:rPr>
        <w:fldChar w:fldCharType="begin"/>
      </w:r>
      <w:r w:rsidR="00740786" w:rsidRPr="009C33F2">
        <w:rPr>
          <w:rFonts w:asciiTheme="majorEastAsia" w:eastAsiaTheme="majorEastAsia" w:hAnsiTheme="majorEastAsia"/>
          <w:b/>
          <w:color w:val="FF0000"/>
        </w:rPr>
        <w:instrText xml:space="preserve"> </w:instrText>
      </w:r>
      <w:r w:rsidR="00740786" w:rsidRPr="009C33F2">
        <w:rPr>
          <w:rFonts w:asciiTheme="majorEastAsia" w:eastAsiaTheme="majorEastAsia" w:hAnsiTheme="majorEastAsia" w:hint="eastAsia"/>
          <w:b/>
          <w:color w:val="FF0000"/>
        </w:rPr>
        <w:instrText>REF _Ref510515379 \h</w:instrText>
      </w:r>
      <w:r w:rsidR="00740786" w:rsidRPr="009C33F2">
        <w:rPr>
          <w:rFonts w:asciiTheme="majorEastAsia" w:eastAsiaTheme="majorEastAsia" w:hAnsiTheme="majorEastAsia"/>
          <w:b/>
          <w:color w:val="FF0000"/>
        </w:rPr>
        <w:instrText xml:space="preserve"> </w:instrText>
      </w:r>
      <w:r w:rsidR="009C33F2">
        <w:rPr>
          <w:rFonts w:asciiTheme="majorEastAsia" w:eastAsiaTheme="majorEastAsia" w:hAnsiTheme="majorEastAsia"/>
          <w:b/>
          <w:color w:val="FF0000"/>
        </w:rPr>
        <w:instrText xml:space="preserve"> \* MERGEFORMAT </w:instrText>
      </w:r>
      <w:r w:rsidR="00740786" w:rsidRPr="009C33F2">
        <w:rPr>
          <w:rFonts w:asciiTheme="majorEastAsia" w:eastAsiaTheme="majorEastAsia" w:hAnsiTheme="majorEastAsia"/>
          <w:b/>
          <w:color w:val="FF0000"/>
        </w:rPr>
      </w:r>
      <w:r w:rsidR="00740786" w:rsidRPr="009C33F2">
        <w:rPr>
          <w:rFonts w:asciiTheme="majorEastAsia" w:eastAsiaTheme="majorEastAsia" w:hAnsiTheme="majorEastAsia"/>
          <w:b/>
          <w:color w:val="FF0000"/>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740786" w:rsidRPr="009C33F2">
        <w:rPr>
          <w:rFonts w:asciiTheme="majorEastAsia" w:eastAsiaTheme="majorEastAsia" w:hAnsiTheme="majorEastAsia"/>
          <w:b/>
          <w:color w:val="FF0000"/>
        </w:rPr>
        <w:fldChar w:fldCharType="end"/>
      </w:r>
      <w:r w:rsidRPr="009C33F2">
        <w:rPr>
          <w:rFonts w:asciiTheme="majorEastAsia" w:eastAsiaTheme="majorEastAsia" w:hAnsiTheme="majorEastAsia" w:hint="eastAsia"/>
        </w:rPr>
        <w:t>。</w:t>
      </w:r>
    </w:p>
    <w:p w14:paraId="7980BD01" w14:textId="77777777" w:rsidR="00740786" w:rsidRPr="009C33F2" w:rsidRDefault="0061199E" w:rsidP="00740786">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7C8B6792" wp14:editId="3A9DDAD2">
            <wp:extent cx="5274310" cy="15259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525905"/>
                    </a:xfrm>
                    <a:prstGeom prst="rect">
                      <a:avLst/>
                    </a:prstGeom>
                  </pic:spPr>
                </pic:pic>
              </a:graphicData>
            </a:graphic>
          </wp:inline>
        </w:drawing>
      </w:r>
    </w:p>
    <w:p w14:paraId="30089010" w14:textId="12893A8D" w:rsidR="0087686A" w:rsidRPr="009C33F2" w:rsidRDefault="00740786" w:rsidP="00740786">
      <w:pPr>
        <w:pStyle w:val="aff0"/>
        <w:rPr>
          <w:rFonts w:asciiTheme="majorEastAsia" w:eastAsiaTheme="majorEastAsia" w:hAnsiTheme="majorEastAsia"/>
        </w:rPr>
      </w:pPr>
      <w:bookmarkStart w:id="54" w:name="_Ref51051537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54"/>
    </w:p>
    <w:p w14:paraId="28A8F2A8"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noProof/>
        </w:rPr>
        <w:t>本界面中的有些选项的描述简单易懂，下面只对部分难以理解的选项做下解释。</w:t>
      </w:r>
    </w:p>
    <w:p w14:paraId="7471E33B" w14:textId="77777777" w:rsidR="0087686A" w:rsidRPr="009C33F2" w:rsidRDefault="0087686A" w:rsidP="0087686A">
      <w:pPr>
        <w:rPr>
          <w:rFonts w:asciiTheme="majorEastAsia" w:eastAsiaTheme="majorEastAsia" w:hAnsiTheme="majorEastAsia"/>
          <w:b/>
          <w:color w:val="0070C0"/>
        </w:rPr>
      </w:pPr>
      <w:r w:rsidRPr="009C33F2">
        <w:rPr>
          <w:rFonts w:asciiTheme="majorEastAsia" w:eastAsiaTheme="majorEastAsia" w:hAnsiTheme="majorEastAsia" w:hint="eastAsia"/>
          <w:b/>
          <w:color w:val="0070C0"/>
        </w:rPr>
        <w:t>退押金是否打印发票：</w:t>
      </w:r>
    </w:p>
    <w:p w14:paraId="50274438"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此功能用于住院收费处的押金管理功能。在【押金管理】或【住院收费】界面，选择一个患者，点击【退押金】按钮进入退押金界面，选中一条已交的押金记录，点击【退押金】，是否打印发票。</w:t>
      </w:r>
    </w:p>
    <w:p w14:paraId="0D7106DE" w14:textId="3D56A4C5"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如果设置为“Yes”，点击【退押金】，会打印一张负记录的发票，并且负票会分配一个新的收据号，如</w:t>
      </w:r>
      <w:r w:rsidR="00740786" w:rsidRPr="009C33F2">
        <w:rPr>
          <w:rFonts w:asciiTheme="majorEastAsia" w:eastAsiaTheme="majorEastAsia" w:hAnsiTheme="majorEastAsia"/>
        </w:rPr>
        <w:fldChar w:fldCharType="begin"/>
      </w:r>
      <w:r w:rsidR="00740786" w:rsidRPr="009C33F2">
        <w:rPr>
          <w:rFonts w:asciiTheme="majorEastAsia" w:eastAsiaTheme="majorEastAsia" w:hAnsiTheme="majorEastAsia"/>
        </w:rPr>
        <w:instrText xml:space="preserve"> </w:instrText>
      </w:r>
      <w:r w:rsidR="00740786" w:rsidRPr="009C33F2">
        <w:rPr>
          <w:rFonts w:asciiTheme="majorEastAsia" w:eastAsiaTheme="majorEastAsia" w:hAnsiTheme="majorEastAsia" w:hint="eastAsia"/>
        </w:rPr>
        <w:instrText>REF _Ref510515388 \h</w:instrText>
      </w:r>
      <w:r w:rsidR="00740786"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740786" w:rsidRPr="009C33F2">
        <w:rPr>
          <w:rFonts w:asciiTheme="majorEastAsia" w:eastAsiaTheme="majorEastAsia" w:hAnsiTheme="majorEastAsia"/>
        </w:rPr>
      </w:r>
      <w:r w:rsidR="00740786"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740786"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4FA01B93" w14:textId="77777777" w:rsidR="00740786" w:rsidRPr="009C33F2" w:rsidRDefault="008352F9" w:rsidP="00740786">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6A5B6CC9" wp14:editId="5069451E">
            <wp:extent cx="5274310" cy="2554744"/>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554744"/>
                    </a:xfrm>
                    <a:prstGeom prst="rect">
                      <a:avLst/>
                    </a:prstGeom>
                  </pic:spPr>
                </pic:pic>
              </a:graphicData>
            </a:graphic>
          </wp:inline>
        </w:drawing>
      </w:r>
    </w:p>
    <w:p w14:paraId="4421230D" w14:textId="34ABE338" w:rsidR="0087686A" w:rsidRPr="009C33F2" w:rsidRDefault="00740786" w:rsidP="00740786">
      <w:pPr>
        <w:pStyle w:val="aff0"/>
        <w:rPr>
          <w:rFonts w:asciiTheme="majorEastAsia" w:eastAsiaTheme="majorEastAsia" w:hAnsiTheme="majorEastAsia"/>
        </w:rPr>
      </w:pPr>
      <w:bookmarkStart w:id="55" w:name="_Ref510515388"/>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55"/>
    </w:p>
    <w:p w14:paraId="359A267C" w14:textId="3FFBF521"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如果设置为“No”，点击【退押金】，只会提示退押金成功，不会打印任何凭据，并且退费记录不会产生新的收据号。点击【补打收据】，也是可以打印出负票的，但是该负票没有收据号，</w:t>
      </w:r>
      <w:r w:rsidR="00074951" w:rsidRPr="009C33F2">
        <w:rPr>
          <w:rFonts w:asciiTheme="majorEastAsia" w:eastAsiaTheme="majorEastAsia" w:hAnsiTheme="majorEastAsia" w:hint="eastAsia"/>
        </w:rPr>
        <w:t>如</w:t>
      </w:r>
      <w:r w:rsidR="00740786" w:rsidRPr="009C33F2">
        <w:rPr>
          <w:rFonts w:asciiTheme="majorEastAsia" w:eastAsiaTheme="majorEastAsia" w:hAnsiTheme="majorEastAsia"/>
        </w:rPr>
        <w:fldChar w:fldCharType="begin"/>
      </w:r>
      <w:r w:rsidR="00740786" w:rsidRPr="009C33F2">
        <w:rPr>
          <w:rFonts w:asciiTheme="majorEastAsia" w:eastAsiaTheme="majorEastAsia" w:hAnsiTheme="majorEastAsia"/>
        </w:rPr>
        <w:instrText xml:space="preserve"> </w:instrText>
      </w:r>
      <w:r w:rsidR="00740786" w:rsidRPr="009C33F2">
        <w:rPr>
          <w:rFonts w:asciiTheme="majorEastAsia" w:eastAsiaTheme="majorEastAsia" w:hAnsiTheme="majorEastAsia" w:hint="eastAsia"/>
        </w:rPr>
        <w:instrText>REF _Ref510515395 \h</w:instrText>
      </w:r>
      <w:r w:rsidR="00740786"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740786" w:rsidRPr="009C33F2">
        <w:rPr>
          <w:rFonts w:asciiTheme="majorEastAsia" w:eastAsiaTheme="majorEastAsia" w:hAnsiTheme="majorEastAsia"/>
        </w:rPr>
      </w:r>
      <w:r w:rsidR="00740786"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740786" w:rsidRPr="009C33F2">
        <w:rPr>
          <w:rFonts w:asciiTheme="majorEastAsia" w:eastAsiaTheme="majorEastAsia" w:hAnsiTheme="majorEastAsia"/>
        </w:rPr>
        <w:fldChar w:fldCharType="end"/>
      </w:r>
      <w:r w:rsidR="00074951" w:rsidRPr="009C33F2">
        <w:rPr>
          <w:rFonts w:asciiTheme="majorEastAsia" w:eastAsiaTheme="majorEastAsia" w:hAnsiTheme="majorEastAsia" w:hint="eastAsia"/>
        </w:rPr>
        <w:t>所示</w:t>
      </w:r>
      <w:r w:rsidRPr="009C33F2">
        <w:rPr>
          <w:rFonts w:asciiTheme="majorEastAsia" w:eastAsiaTheme="majorEastAsia" w:hAnsiTheme="majorEastAsia" w:hint="eastAsia"/>
        </w:rPr>
        <w:t>：</w:t>
      </w:r>
    </w:p>
    <w:p w14:paraId="0E724F70" w14:textId="77777777" w:rsidR="00740786" w:rsidRPr="009C33F2" w:rsidRDefault="00207E25" w:rsidP="00740786">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718D7187" wp14:editId="5A493BE1">
            <wp:extent cx="5274310" cy="248026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480269"/>
                    </a:xfrm>
                    <a:prstGeom prst="rect">
                      <a:avLst/>
                    </a:prstGeom>
                  </pic:spPr>
                </pic:pic>
              </a:graphicData>
            </a:graphic>
          </wp:inline>
        </w:drawing>
      </w:r>
    </w:p>
    <w:p w14:paraId="75C321E9" w14:textId="10F993A8" w:rsidR="0087686A" w:rsidRPr="009C33F2" w:rsidRDefault="00740786" w:rsidP="00740786">
      <w:pPr>
        <w:pStyle w:val="aff0"/>
        <w:rPr>
          <w:rFonts w:asciiTheme="majorEastAsia" w:eastAsiaTheme="majorEastAsia" w:hAnsiTheme="majorEastAsia"/>
        </w:rPr>
      </w:pPr>
      <w:bookmarkStart w:id="56" w:name="_Ref51051539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56"/>
    </w:p>
    <w:p w14:paraId="396B099E" w14:textId="3FF7CB7B"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退押金界面显示</w:t>
      </w:r>
      <w:r w:rsidR="00074951" w:rsidRPr="009C33F2">
        <w:rPr>
          <w:rFonts w:asciiTheme="majorEastAsia" w:eastAsiaTheme="majorEastAsia" w:hAnsiTheme="majorEastAsia" w:hint="eastAsia"/>
        </w:rPr>
        <w:t>，如</w:t>
      </w:r>
      <w:r w:rsidR="00740786" w:rsidRPr="009C33F2">
        <w:rPr>
          <w:rFonts w:asciiTheme="majorEastAsia" w:eastAsiaTheme="majorEastAsia" w:hAnsiTheme="majorEastAsia"/>
        </w:rPr>
        <w:fldChar w:fldCharType="begin"/>
      </w:r>
      <w:r w:rsidR="00740786" w:rsidRPr="009C33F2">
        <w:rPr>
          <w:rFonts w:asciiTheme="majorEastAsia" w:eastAsiaTheme="majorEastAsia" w:hAnsiTheme="majorEastAsia"/>
        </w:rPr>
        <w:instrText xml:space="preserve"> </w:instrText>
      </w:r>
      <w:r w:rsidR="00740786" w:rsidRPr="009C33F2">
        <w:rPr>
          <w:rFonts w:asciiTheme="majorEastAsia" w:eastAsiaTheme="majorEastAsia" w:hAnsiTheme="majorEastAsia" w:hint="eastAsia"/>
        </w:rPr>
        <w:instrText>REF _Ref510515401 \h</w:instrText>
      </w:r>
      <w:r w:rsidR="00740786"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740786" w:rsidRPr="009C33F2">
        <w:rPr>
          <w:rFonts w:asciiTheme="majorEastAsia" w:eastAsiaTheme="majorEastAsia" w:hAnsiTheme="majorEastAsia"/>
        </w:rPr>
      </w:r>
      <w:r w:rsidR="00740786"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00740786" w:rsidRPr="009C33F2">
        <w:rPr>
          <w:rFonts w:asciiTheme="majorEastAsia" w:eastAsiaTheme="majorEastAsia" w:hAnsiTheme="majorEastAsia"/>
        </w:rPr>
        <w:fldChar w:fldCharType="end"/>
      </w:r>
      <w:r w:rsidR="00074951" w:rsidRPr="009C33F2">
        <w:rPr>
          <w:rFonts w:asciiTheme="majorEastAsia" w:eastAsiaTheme="majorEastAsia" w:hAnsiTheme="majorEastAsia" w:hint="eastAsia"/>
        </w:rPr>
        <w:t>所示</w:t>
      </w:r>
      <w:r w:rsidRPr="009C33F2">
        <w:rPr>
          <w:rFonts w:asciiTheme="majorEastAsia" w:eastAsiaTheme="majorEastAsia" w:hAnsiTheme="majorEastAsia" w:hint="eastAsia"/>
        </w:rPr>
        <w:t>：</w:t>
      </w:r>
    </w:p>
    <w:p w14:paraId="36D27583" w14:textId="77777777" w:rsidR="00740786" w:rsidRPr="009C33F2" w:rsidRDefault="00207E25" w:rsidP="00740786">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68B200C" wp14:editId="6259491E">
            <wp:extent cx="5274310" cy="284165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841657"/>
                    </a:xfrm>
                    <a:prstGeom prst="rect">
                      <a:avLst/>
                    </a:prstGeom>
                  </pic:spPr>
                </pic:pic>
              </a:graphicData>
            </a:graphic>
          </wp:inline>
        </w:drawing>
      </w:r>
    </w:p>
    <w:p w14:paraId="5A5CBAC7" w14:textId="3B161E78" w:rsidR="0087686A" w:rsidRPr="009C33F2" w:rsidRDefault="00740786" w:rsidP="00740786">
      <w:pPr>
        <w:pStyle w:val="aff0"/>
        <w:rPr>
          <w:rFonts w:asciiTheme="majorEastAsia" w:eastAsiaTheme="majorEastAsia" w:hAnsiTheme="majorEastAsia"/>
        </w:rPr>
      </w:pPr>
      <w:bookmarkStart w:id="57" w:name="_Ref510515401"/>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57"/>
    </w:p>
    <w:p w14:paraId="7FE6913E" w14:textId="77777777" w:rsidR="0087686A" w:rsidRPr="009C33F2" w:rsidRDefault="0087686A" w:rsidP="0087686A">
      <w:pPr>
        <w:rPr>
          <w:rFonts w:asciiTheme="majorEastAsia" w:eastAsiaTheme="majorEastAsia" w:hAnsiTheme="majorEastAsia"/>
        </w:rPr>
      </w:pPr>
    </w:p>
    <w:p w14:paraId="4B5EE18C" w14:textId="2045F505"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b/>
          <w:color w:val="0070C0"/>
        </w:rPr>
        <w:t>收款员未交帐退押金是否按作废方式处理：</w:t>
      </w:r>
      <w:r w:rsidRPr="009C33F2">
        <w:rPr>
          <w:rFonts w:asciiTheme="majorEastAsia" w:eastAsiaTheme="majorEastAsia" w:hAnsiTheme="majorEastAsia" w:hint="eastAsia"/>
        </w:rPr>
        <w:t>此功能控制的是后台对退押金操作</w:t>
      </w:r>
      <w:r w:rsidR="00E8282F" w:rsidRPr="009C33F2">
        <w:rPr>
          <w:rFonts w:asciiTheme="majorEastAsia" w:eastAsiaTheme="majorEastAsia" w:hAnsiTheme="majorEastAsia" w:hint="eastAsia"/>
        </w:rPr>
        <w:t>的处理。如</w:t>
      </w:r>
      <w:r w:rsidR="00740786" w:rsidRPr="009C33F2">
        <w:rPr>
          <w:rFonts w:asciiTheme="majorEastAsia" w:eastAsiaTheme="majorEastAsia" w:hAnsiTheme="majorEastAsia"/>
        </w:rPr>
        <w:fldChar w:fldCharType="begin"/>
      </w:r>
      <w:r w:rsidR="00740786" w:rsidRPr="009C33F2">
        <w:rPr>
          <w:rFonts w:asciiTheme="majorEastAsia" w:eastAsiaTheme="majorEastAsia" w:hAnsiTheme="majorEastAsia"/>
        </w:rPr>
        <w:instrText xml:space="preserve"> </w:instrText>
      </w:r>
      <w:r w:rsidR="00740786" w:rsidRPr="009C33F2">
        <w:rPr>
          <w:rFonts w:asciiTheme="majorEastAsia" w:eastAsiaTheme="majorEastAsia" w:hAnsiTheme="majorEastAsia" w:hint="eastAsia"/>
        </w:rPr>
        <w:instrText>REF _Ref510515409 \h</w:instrText>
      </w:r>
      <w:r w:rsidR="00740786"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740786" w:rsidRPr="009C33F2">
        <w:rPr>
          <w:rFonts w:asciiTheme="majorEastAsia" w:eastAsiaTheme="majorEastAsia" w:hAnsiTheme="majorEastAsia"/>
        </w:rPr>
      </w:r>
      <w:r w:rsidR="00740786"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5</w:t>
      </w:r>
      <w:r w:rsidR="00740786"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11FF929A"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选择“Yes”：直接对需要退的押金记录做修改状态的操作。退押金界面不添加冲红记录，直接将押金状态改为</w:t>
      </w:r>
      <w:r w:rsidR="007D43D4" w:rsidRPr="009C33F2">
        <w:rPr>
          <w:rFonts w:asciiTheme="majorEastAsia" w:eastAsiaTheme="majorEastAsia" w:hAnsiTheme="majorEastAsia" w:hint="eastAsia"/>
          <w:color w:val="000000"/>
        </w:rPr>
        <w:t>“</w:t>
      </w:r>
      <w:r w:rsidRPr="009C33F2">
        <w:rPr>
          <w:rFonts w:asciiTheme="majorEastAsia" w:eastAsiaTheme="majorEastAsia" w:hAnsiTheme="majorEastAsia" w:hint="eastAsia"/>
          <w:color w:val="000000"/>
        </w:rPr>
        <w:t>作废</w:t>
      </w:r>
      <w:r w:rsidR="007D43D4" w:rsidRPr="009C33F2">
        <w:rPr>
          <w:rFonts w:asciiTheme="majorEastAsia" w:eastAsiaTheme="majorEastAsia" w:hAnsiTheme="majorEastAsia" w:hint="eastAsia"/>
          <w:color w:val="000000"/>
        </w:rPr>
        <w:t>”</w:t>
      </w:r>
    </w:p>
    <w:p w14:paraId="14A7D026"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选择“No”：不修改需退押金的记录，而是在后台添加一条新的负记录。</w:t>
      </w:r>
    </w:p>
    <w:p w14:paraId="715B9E73" w14:textId="77777777" w:rsidR="00740786" w:rsidRPr="009C33F2" w:rsidRDefault="00536EA0" w:rsidP="00740786">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1656FF29" wp14:editId="228773A8">
            <wp:extent cx="5486400" cy="295211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2952115"/>
                    </a:xfrm>
                    <a:prstGeom prst="rect">
                      <a:avLst/>
                    </a:prstGeom>
                  </pic:spPr>
                </pic:pic>
              </a:graphicData>
            </a:graphic>
          </wp:inline>
        </w:drawing>
      </w:r>
    </w:p>
    <w:p w14:paraId="04E9101C" w14:textId="7FD6D153" w:rsidR="00A90692" w:rsidRPr="009C33F2" w:rsidRDefault="00740786" w:rsidP="00740786">
      <w:pPr>
        <w:pStyle w:val="aff0"/>
        <w:rPr>
          <w:rFonts w:asciiTheme="majorEastAsia" w:eastAsiaTheme="majorEastAsia" w:hAnsiTheme="majorEastAsia"/>
        </w:rPr>
      </w:pPr>
      <w:bookmarkStart w:id="58" w:name="_Ref51051540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5</w:t>
      </w:r>
      <w:r w:rsidR="00C65870" w:rsidRPr="009C33F2">
        <w:rPr>
          <w:rFonts w:asciiTheme="majorEastAsia" w:eastAsiaTheme="majorEastAsia" w:hAnsiTheme="majorEastAsia"/>
        </w:rPr>
        <w:fldChar w:fldCharType="end"/>
      </w:r>
      <w:bookmarkEnd w:id="58"/>
    </w:p>
    <w:p w14:paraId="4D035F43" w14:textId="77777777" w:rsidR="0087686A" w:rsidRPr="009C33F2" w:rsidRDefault="0087686A" w:rsidP="0087686A">
      <w:pPr>
        <w:rPr>
          <w:rFonts w:asciiTheme="majorEastAsia" w:eastAsiaTheme="majorEastAsia" w:hAnsiTheme="majorEastAsia"/>
          <w:color w:val="FF0000"/>
        </w:rPr>
      </w:pPr>
      <w:r w:rsidRPr="009C33F2">
        <w:rPr>
          <w:rFonts w:asciiTheme="majorEastAsia" w:eastAsiaTheme="majorEastAsia" w:hAnsiTheme="majorEastAsia" w:hint="eastAsia"/>
          <w:color w:val="FF0000"/>
        </w:rPr>
        <w:t>注意：</w:t>
      </w:r>
    </w:p>
    <w:p w14:paraId="156A6EAD" w14:textId="77777777" w:rsidR="0087686A" w:rsidRPr="009C33F2" w:rsidRDefault="0087686A" w:rsidP="0087686A">
      <w:pPr>
        <w:numPr>
          <w:ilvl w:val="0"/>
          <w:numId w:val="11"/>
        </w:numPr>
        <w:rPr>
          <w:rFonts w:asciiTheme="majorEastAsia" w:eastAsiaTheme="majorEastAsia" w:hAnsiTheme="majorEastAsia"/>
          <w:color w:val="FF0000"/>
        </w:rPr>
      </w:pPr>
      <w:r w:rsidRPr="009C33F2">
        <w:rPr>
          <w:rFonts w:asciiTheme="majorEastAsia" w:eastAsiaTheme="majorEastAsia" w:hAnsiTheme="majorEastAsia" w:hint="eastAsia"/>
          <w:color w:val="FF0000"/>
        </w:rPr>
        <w:t>此选项为“Yes”时【作废发票是否自动打印新发票】不能选择“Y</w:t>
      </w:r>
      <w:r w:rsidRPr="009C33F2">
        <w:rPr>
          <w:rFonts w:asciiTheme="majorEastAsia" w:eastAsiaTheme="majorEastAsia" w:hAnsiTheme="majorEastAsia"/>
          <w:color w:val="FF0000"/>
        </w:rPr>
        <w:t>e</w:t>
      </w:r>
      <w:r w:rsidRPr="009C33F2">
        <w:rPr>
          <w:rFonts w:asciiTheme="majorEastAsia" w:eastAsiaTheme="majorEastAsia" w:hAnsiTheme="majorEastAsia" w:hint="eastAsia"/>
          <w:color w:val="FF0000"/>
        </w:rPr>
        <w:t>s”的处理方式。</w:t>
      </w:r>
    </w:p>
    <w:p w14:paraId="2F249474" w14:textId="77777777" w:rsidR="0087686A" w:rsidRPr="009C33F2" w:rsidRDefault="0087686A" w:rsidP="0087686A">
      <w:pPr>
        <w:numPr>
          <w:ilvl w:val="0"/>
          <w:numId w:val="11"/>
        </w:numPr>
        <w:rPr>
          <w:rFonts w:asciiTheme="majorEastAsia" w:eastAsiaTheme="majorEastAsia" w:hAnsiTheme="majorEastAsia"/>
          <w:color w:val="FF0000"/>
        </w:rPr>
      </w:pPr>
      <w:r w:rsidRPr="009C33F2">
        <w:rPr>
          <w:rFonts w:asciiTheme="majorEastAsia" w:eastAsiaTheme="majorEastAsia" w:hAnsiTheme="majorEastAsia" w:hint="eastAsia"/>
          <w:color w:val="FF0000"/>
        </w:rPr>
        <w:t>此选项为“Yes”时【作废押金是否自动打印新押金收据】不能选择“Y</w:t>
      </w:r>
      <w:r w:rsidRPr="009C33F2">
        <w:rPr>
          <w:rFonts w:asciiTheme="majorEastAsia" w:eastAsiaTheme="majorEastAsia" w:hAnsiTheme="majorEastAsia"/>
          <w:color w:val="FF0000"/>
        </w:rPr>
        <w:t>e</w:t>
      </w:r>
      <w:r w:rsidRPr="009C33F2">
        <w:rPr>
          <w:rFonts w:asciiTheme="majorEastAsia" w:eastAsiaTheme="majorEastAsia" w:hAnsiTheme="majorEastAsia" w:hint="eastAsia"/>
          <w:color w:val="FF0000"/>
        </w:rPr>
        <w:t>s”的处理方式。</w:t>
      </w:r>
    </w:p>
    <w:p w14:paraId="295FE30F" w14:textId="77777777" w:rsidR="0087686A" w:rsidRPr="009C33F2" w:rsidRDefault="0087686A" w:rsidP="0087686A">
      <w:pPr>
        <w:rPr>
          <w:rFonts w:asciiTheme="majorEastAsia" w:eastAsiaTheme="majorEastAsia" w:hAnsiTheme="majorEastAsia"/>
          <w:b/>
          <w:color w:val="0070C0"/>
        </w:rPr>
      </w:pPr>
    </w:p>
    <w:p w14:paraId="5E9683C6"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b/>
          <w:color w:val="0070C0"/>
        </w:rPr>
        <w:t>结算患者费用时是否可以选择押金：</w:t>
      </w:r>
      <w:r w:rsidRPr="009C33F2">
        <w:rPr>
          <w:rFonts w:asciiTheme="majorEastAsia" w:eastAsiaTheme="majorEastAsia" w:hAnsiTheme="majorEastAsia" w:hint="eastAsia"/>
        </w:rPr>
        <w:t>此功能在结算时提供是否可以选择部分押金结算，还是全部押金都参与结算。</w:t>
      </w:r>
    </w:p>
    <w:p w14:paraId="4F4A2E27"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选择“Yes”：中途结算时，结算界面可以选择部分押金结算，而不是全部红冲</w:t>
      </w:r>
    </w:p>
    <w:p w14:paraId="6BD9653B"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选择“No”：中途结算时，结算界面押金全部红冲（一般选择此项）</w:t>
      </w:r>
    </w:p>
    <w:p w14:paraId="0E0D8B30" w14:textId="36D5714C" w:rsidR="0087686A" w:rsidRPr="009C33F2" w:rsidRDefault="0087686A" w:rsidP="0087686A">
      <w:pPr>
        <w:rPr>
          <w:rFonts w:asciiTheme="majorEastAsia" w:eastAsiaTheme="majorEastAsia" w:hAnsiTheme="majorEastAsia"/>
          <w:color w:val="000000"/>
        </w:rPr>
      </w:pPr>
      <w:r w:rsidRPr="009C33F2">
        <w:rPr>
          <w:rFonts w:asciiTheme="majorEastAsia" w:eastAsiaTheme="majorEastAsia" w:hAnsiTheme="majorEastAsia" w:hint="eastAsia"/>
          <w:color w:val="000000"/>
        </w:rPr>
        <w:t>下图为此项选择“Yes</w:t>
      </w:r>
      <w:r w:rsidR="00740786" w:rsidRPr="009C33F2">
        <w:rPr>
          <w:rFonts w:asciiTheme="majorEastAsia" w:eastAsiaTheme="majorEastAsia" w:hAnsiTheme="majorEastAsia" w:hint="eastAsia"/>
          <w:color w:val="000000"/>
        </w:rPr>
        <w:t>”时的结算界面，如</w:t>
      </w:r>
      <w:r w:rsidR="00740786" w:rsidRPr="009C33F2">
        <w:rPr>
          <w:rFonts w:asciiTheme="majorEastAsia" w:eastAsiaTheme="majorEastAsia" w:hAnsiTheme="majorEastAsia"/>
          <w:color w:val="000000"/>
        </w:rPr>
        <w:fldChar w:fldCharType="begin"/>
      </w:r>
      <w:r w:rsidR="00740786" w:rsidRPr="009C33F2">
        <w:rPr>
          <w:rFonts w:asciiTheme="majorEastAsia" w:eastAsiaTheme="majorEastAsia" w:hAnsiTheme="majorEastAsia"/>
          <w:color w:val="000000"/>
        </w:rPr>
        <w:instrText xml:space="preserve"> </w:instrText>
      </w:r>
      <w:r w:rsidR="00740786" w:rsidRPr="009C33F2">
        <w:rPr>
          <w:rFonts w:asciiTheme="majorEastAsia" w:eastAsiaTheme="majorEastAsia" w:hAnsiTheme="majorEastAsia" w:hint="eastAsia"/>
          <w:color w:val="000000"/>
        </w:rPr>
        <w:instrText>REF _Ref510515438 \h</w:instrText>
      </w:r>
      <w:r w:rsidR="00740786" w:rsidRPr="009C33F2">
        <w:rPr>
          <w:rFonts w:asciiTheme="majorEastAsia" w:eastAsiaTheme="majorEastAsia" w:hAnsiTheme="majorEastAsia"/>
          <w:color w:val="000000"/>
        </w:rPr>
        <w:instrText xml:space="preserve"> </w:instrText>
      </w:r>
      <w:r w:rsidR="009C33F2">
        <w:rPr>
          <w:rFonts w:asciiTheme="majorEastAsia" w:eastAsiaTheme="majorEastAsia" w:hAnsiTheme="majorEastAsia"/>
          <w:color w:val="000000"/>
        </w:rPr>
        <w:instrText xml:space="preserve"> \* MERGEFORMAT </w:instrText>
      </w:r>
      <w:r w:rsidR="00740786" w:rsidRPr="009C33F2">
        <w:rPr>
          <w:rFonts w:asciiTheme="majorEastAsia" w:eastAsiaTheme="majorEastAsia" w:hAnsiTheme="majorEastAsia"/>
          <w:color w:val="000000"/>
        </w:rPr>
      </w:r>
      <w:r w:rsidR="00740786" w:rsidRPr="009C33F2">
        <w:rPr>
          <w:rFonts w:asciiTheme="majorEastAsia" w:eastAsiaTheme="majorEastAsia" w:hAnsiTheme="majorEastAsia"/>
          <w:color w:val="000000"/>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6</w:t>
      </w:r>
      <w:r w:rsidR="00740786" w:rsidRPr="009C33F2">
        <w:rPr>
          <w:rFonts w:asciiTheme="majorEastAsia" w:eastAsiaTheme="majorEastAsia" w:hAnsiTheme="majorEastAsia"/>
          <w:color w:val="000000"/>
        </w:rPr>
        <w:fldChar w:fldCharType="end"/>
      </w:r>
      <w:r w:rsidR="00740786" w:rsidRPr="009C33F2">
        <w:rPr>
          <w:rFonts w:asciiTheme="majorEastAsia" w:eastAsiaTheme="majorEastAsia" w:hAnsiTheme="majorEastAsia" w:hint="eastAsia"/>
          <w:color w:val="000000"/>
        </w:rPr>
        <w:t>所示。</w:t>
      </w:r>
    </w:p>
    <w:p w14:paraId="44C8A7F3" w14:textId="77777777" w:rsidR="00740786" w:rsidRPr="009C33F2" w:rsidRDefault="0087686A" w:rsidP="00740786">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416CAA81" wp14:editId="00D5F2BB">
            <wp:extent cx="5476875" cy="31813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6875" cy="3181350"/>
                    </a:xfrm>
                    <a:prstGeom prst="rect">
                      <a:avLst/>
                    </a:prstGeom>
                    <a:noFill/>
                    <a:ln>
                      <a:noFill/>
                    </a:ln>
                  </pic:spPr>
                </pic:pic>
              </a:graphicData>
            </a:graphic>
          </wp:inline>
        </w:drawing>
      </w:r>
    </w:p>
    <w:p w14:paraId="38A16291" w14:textId="15D4BEBE" w:rsidR="0087686A" w:rsidRPr="009C33F2" w:rsidRDefault="00740786" w:rsidP="00740786">
      <w:pPr>
        <w:pStyle w:val="aff0"/>
        <w:rPr>
          <w:rFonts w:asciiTheme="majorEastAsia" w:eastAsiaTheme="majorEastAsia" w:hAnsiTheme="majorEastAsia"/>
        </w:rPr>
      </w:pPr>
      <w:bookmarkStart w:id="59" w:name="_Ref510515438"/>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bookmarkEnd w:id="59"/>
    </w:p>
    <w:p w14:paraId="4FF24F91"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b/>
          <w:color w:val="0070C0"/>
        </w:rPr>
        <w:t>财务结算费用审核：</w:t>
      </w:r>
      <w:r w:rsidRPr="009C33F2">
        <w:rPr>
          <w:rFonts w:asciiTheme="majorEastAsia" w:eastAsiaTheme="majorEastAsia" w:hAnsiTheme="majorEastAsia" w:hint="eastAsia"/>
        </w:rPr>
        <w:t>控制结算流程，在财务结算前是否必须进行审核。</w:t>
      </w:r>
    </w:p>
    <w:p w14:paraId="1DE35B86"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选择“Yes”：患者做医疗结算，最终结算后，必须进行财务审核才能在【住院收费】界面点击【结算】进行最后的财务结算。</w:t>
      </w:r>
    </w:p>
    <w:p w14:paraId="363AE219"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选择“No”：不需要进行审核，也可以对账单做结算操作。</w:t>
      </w:r>
    </w:p>
    <w:p w14:paraId="0C009853" w14:textId="77777777" w:rsidR="0087686A" w:rsidRPr="009C33F2" w:rsidRDefault="0087686A" w:rsidP="0087686A">
      <w:pPr>
        <w:rPr>
          <w:rFonts w:asciiTheme="majorEastAsia" w:eastAsiaTheme="majorEastAsia" w:hAnsiTheme="majorEastAsia"/>
        </w:rPr>
      </w:pPr>
    </w:p>
    <w:p w14:paraId="0DE06752" w14:textId="77777777" w:rsidR="0087686A" w:rsidRPr="009C33F2" w:rsidRDefault="0087686A" w:rsidP="0087686A">
      <w:pPr>
        <w:rPr>
          <w:rFonts w:asciiTheme="majorEastAsia" w:eastAsiaTheme="majorEastAsia" w:hAnsiTheme="majorEastAsia"/>
          <w:color w:val="000000"/>
        </w:rPr>
      </w:pPr>
      <w:r w:rsidRPr="009C33F2">
        <w:rPr>
          <w:rFonts w:asciiTheme="majorEastAsia" w:eastAsiaTheme="majorEastAsia" w:hAnsiTheme="majorEastAsia" w:hint="eastAsia"/>
          <w:b/>
          <w:color w:val="0070C0"/>
        </w:rPr>
        <w:t>出院带药是否按计费点计费：</w:t>
      </w:r>
      <w:r w:rsidRPr="009C33F2">
        <w:rPr>
          <w:rFonts w:asciiTheme="majorEastAsia" w:eastAsiaTheme="majorEastAsia" w:hAnsiTheme="majorEastAsia" w:hint="eastAsia"/>
          <w:color w:val="000000"/>
        </w:rPr>
        <w:t>控制出院带药的医嘱是否需要发药再计费的功能。</w:t>
      </w:r>
    </w:p>
    <w:p w14:paraId="74E86CFB"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选择“Yes”：按计费点的设置计费，如果计费点的是发药计费，则需发药才能计费。</w:t>
      </w:r>
    </w:p>
    <w:p w14:paraId="13A9E23B"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选择“No”：不按计费点设置计费，一律按照下医嘱便计费的规则进行。</w:t>
      </w:r>
    </w:p>
    <w:p w14:paraId="7758AD73" w14:textId="77777777" w:rsidR="0087686A" w:rsidRPr="009C33F2" w:rsidRDefault="0087686A" w:rsidP="0087686A">
      <w:pPr>
        <w:rPr>
          <w:rFonts w:asciiTheme="majorEastAsia" w:eastAsiaTheme="majorEastAsia" w:hAnsiTheme="majorEastAsia"/>
        </w:rPr>
      </w:pPr>
    </w:p>
    <w:p w14:paraId="20030193"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b/>
          <w:color w:val="0070C0"/>
        </w:rPr>
        <w:t>结算时未到账预交金支票是否参与结算：</w:t>
      </w:r>
      <w:r w:rsidRPr="009C33F2">
        <w:rPr>
          <w:rFonts w:asciiTheme="majorEastAsia" w:eastAsiaTheme="majorEastAsia" w:hAnsiTheme="majorEastAsia" w:hint="eastAsia"/>
        </w:rPr>
        <w:t>控制支票汇票等支付方式，当押金记录为“未到账”状态时，不参与最后的财务结算。</w:t>
      </w:r>
    </w:p>
    <w:p w14:paraId="2E60345A"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选择“Yes”：财务结算时，即使支票为“未到账”状态，仍可以算到押金总额中参与结算。</w:t>
      </w:r>
    </w:p>
    <w:p w14:paraId="3BC53344" w14:textId="77777777" w:rsidR="0087686A" w:rsidRPr="009C33F2" w:rsidRDefault="0087686A" w:rsidP="0087686A">
      <w:pPr>
        <w:numPr>
          <w:ilvl w:val="0"/>
          <w:numId w:val="10"/>
        </w:numPr>
        <w:rPr>
          <w:rFonts w:asciiTheme="majorEastAsia" w:eastAsiaTheme="majorEastAsia" w:hAnsiTheme="majorEastAsia"/>
          <w:color w:val="000000"/>
        </w:rPr>
      </w:pPr>
      <w:r w:rsidRPr="009C33F2">
        <w:rPr>
          <w:rFonts w:asciiTheme="majorEastAsia" w:eastAsiaTheme="majorEastAsia" w:hAnsiTheme="majorEastAsia" w:hint="eastAsia"/>
          <w:color w:val="000000"/>
        </w:rPr>
        <w:t>选择“No”：财务结算时，若支票为“未到账”状态，则押金总额中不包括该支票。</w:t>
      </w:r>
    </w:p>
    <w:p w14:paraId="174C97FD"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注意：该选项只在最后财务结算时（即住院收费界面点击【结算】时）有具体效果，如果患者不做财务结算，那么未到账的预交金也显示在押金总额中。</w:t>
      </w:r>
    </w:p>
    <w:p w14:paraId="706F880B" w14:textId="77777777" w:rsidR="0087686A" w:rsidRPr="009C33F2" w:rsidRDefault="0087686A" w:rsidP="0087686A">
      <w:pPr>
        <w:rPr>
          <w:rFonts w:asciiTheme="majorEastAsia" w:eastAsiaTheme="majorEastAsia" w:hAnsiTheme="majorEastAsia"/>
          <w:b/>
          <w:color w:val="0070C0"/>
        </w:rPr>
      </w:pPr>
    </w:p>
    <w:p w14:paraId="01C3049D" w14:textId="77777777" w:rsidR="0087686A" w:rsidRPr="009C33F2" w:rsidRDefault="0087686A" w:rsidP="0087686A">
      <w:pPr>
        <w:rPr>
          <w:rFonts w:asciiTheme="majorEastAsia" w:eastAsiaTheme="majorEastAsia" w:hAnsiTheme="majorEastAsia"/>
          <w:b/>
          <w:color w:val="0070C0"/>
        </w:rPr>
      </w:pPr>
      <w:r w:rsidRPr="009C33F2">
        <w:rPr>
          <w:rFonts w:asciiTheme="majorEastAsia" w:eastAsiaTheme="majorEastAsia" w:hAnsiTheme="majorEastAsia" w:hint="eastAsia"/>
          <w:b/>
          <w:color w:val="808080" w:themeColor="background1" w:themeShade="80"/>
        </w:rPr>
        <w:t>是否必须录入登记号才能办理入院登记：</w:t>
      </w:r>
      <w:r w:rsidRPr="009C33F2">
        <w:rPr>
          <w:rFonts w:asciiTheme="majorEastAsia" w:eastAsiaTheme="majorEastAsia" w:hAnsiTheme="majorEastAsia" w:hint="eastAsia"/>
        </w:rPr>
        <w:t>标准版中没有作用，仅部分项目使用。在标准版中，在注册办卡时，会自动生成登记号。</w:t>
      </w:r>
    </w:p>
    <w:p w14:paraId="31949CD4" w14:textId="77777777" w:rsidR="0087686A" w:rsidRPr="009C33F2" w:rsidRDefault="0087686A" w:rsidP="0087686A">
      <w:pPr>
        <w:rPr>
          <w:rFonts w:asciiTheme="majorEastAsia" w:eastAsiaTheme="majorEastAsia" w:hAnsiTheme="majorEastAsia"/>
          <w:b/>
          <w:color w:val="0070C0"/>
        </w:rPr>
      </w:pPr>
    </w:p>
    <w:p w14:paraId="2D5147C9"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b/>
          <w:color w:val="808080" w:themeColor="background1" w:themeShade="80"/>
        </w:rPr>
        <w:t>是否自动生成病案号</w:t>
      </w:r>
      <w:r w:rsidRPr="009C33F2">
        <w:rPr>
          <w:rFonts w:asciiTheme="majorEastAsia" w:eastAsiaTheme="majorEastAsia" w:hAnsiTheme="majorEastAsia" w:hint="eastAsia"/>
          <w:b/>
          <w:color w:val="0070C0"/>
        </w:rPr>
        <w:t>：</w:t>
      </w:r>
      <w:r w:rsidRPr="009C33F2">
        <w:rPr>
          <w:rFonts w:asciiTheme="majorEastAsia" w:eastAsiaTheme="majorEastAsia" w:hAnsiTheme="majorEastAsia" w:hint="eastAsia"/>
        </w:rPr>
        <w:t>标准版中没有作用，仅部分项目使用。在标准版中，是否自动生成病案号由病案模块控制，已不在此处维护。</w:t>
      </w:r>
    </w:p>
    <w:p w14:paraId="223BC18A" w14:textId="77777777" w:rsidR="0087686A" w:rsidRPr="009C33F2" w:rsidRDefault="0087686A" w:rsidP="0087686A">
      <w:pPr>
        <w:rPr>
          <w:rFonts w:asciiTheme="majorEastAsia" w:eastAsiaTheme="majorEastAsia" w:hAnsiTheme="majorEastAsia"/>
          <w:b/>
          <w:color w:val="0070C0"/>
        </w:rPr>
      </w:pPr>
    </w:p>
    <w:p w14:paraId="697C849A" w14:textId="77777777" w:rsidR="0087686A" w:rsidRPr="009C33F2" w:rsidRDefault="0087686A" w:rsidP="0087686A">
      <w:pPr>
        <w:rPr>
          <w:rFonts w:asciiTheme="majorEastAsia" w:eastAsiaTheme="majorEastAsia" w:hAnsiTheme="majorEastAsia"/>
          <w:b/>
          <w:color w:val="0070C0"/>
        </w:rPr>
      </w:pPr>
      <w:r w:rsidRPr="009C33F2">
        <w:rPr>
          <w:rFonts w:asciiTheme="majorEastAsia" w:eastAsiaTheme="majorEastAsia" w:hAnsiTheme="majorEastAsia"/>
          <w:b/>
          <w:color w:val="808080" w:themeColor="background1" w:themeShade="80"/>
        </w:rPr>
        <w:t>住院登记界面是否能直接交押金</w:t>
      </w:r>
      <w:r w:rsidRPr="009C33F2">
        <w:rPr>
          <w:rFonts w:asciiTheme="majorEastAsia" w:eastAsiaTheme="majorEastAsia" w:hAnsiTheme="majorEastAsia" w:hint="eastAsia"/>
          <w:b/>
          <w:color w:val="808080" w:themeColor="background1" w:themeShade="80"/>
        </w:rPr>
        <w:t>：</w:t>
      </w:r>
      <w:r w:rsidRPr="009C33F2">
        <w:rPr>
          <w:rFonts w:asciiTheme="majorEastAsia" w:eastAsiaTheme="majorEastAsia" w:hAnsiTheme="majorEastAsia" w:hint="eastAsia"/>
        </w:rPr>
        <w:t>在【住院登记】界面，直接显示交押金功能的</w:t>
      </w:r>
      <w:r w:rsidRPr="009C33F2">
        <w:rPr>
          <w:rFonts w:asciiTheme="majorEastAsia" w:eastAsiaTheme="majorEastAsia" w:hAnsiTheme="majorEastAsia" w:hint="eastAsia"/>
        </w:rPr>
        <w:lastRenderedPageBreak/>
        <w:t>相关元素控件，不用点击【交押金】按钮后，弹出押金界面进行交押金。目前该配置在标准版中没有使用。</w:t>
      </w:r>
    </w:p>
    <w:p w14:paraId="68F7EDFF" w14:textId="77777777" w:rsidR="0087686A" w:rsidRPr="009C33F2" w:rsidRDefault="0087686A" w:rsidP="0087686A">
      <w:pPr>
        <w:rPr>
          <w:rFonts w:asciiTheme="majorEastAsia" w:eastAsiaTheme="majorEastAsia" w:hAnsiTheme="majorEastAsia"/>
          <w:b/>
          <w:color w:val="0070C0"/>
        </w:rPr>
      </w:pPr>
    </w:p>
    <w:p w14:paraId="0A72389D" w14:textId="77777777" w:rsidR="0087686A" w:rsidRPr="009C33F2" w:rsidRDefault="0087686A" w:rsidP="0087686A">
      <w:pPr>
        <w:rPr>
          <w:rFonts w:asciiTheme="majorEastAsia" w:eastAsiaTheme="majorEastAsia" w:hAnsiTheme="majorEastAsia"/>
          <w:b/>
          <w:color w:val="0070C0"/>
        </w:rPr>
      </w:pPr>
      <w:r w:rsidRPr="009C33F2">
        <w:rPr>
          <w:rFonts w:asciiTheme="majorEastAsia" w:eastAsiaTheme="majorEastAsia" w:hAnsiTheme="majorEastAsia"/>
          <w:b/>
          <w:color w:val="0070C0"/>
        </w:rPr>
        <w:t>住院登记界面是否调用交押金程序</w:t>
      </w:r>
      <w:r w:rsidRPr="009C33F2">
        <w:rPr>
          <w:rFonts w:asciiTheme="majorEastAsia" w:eastAsiaTheme="majorEastAsia" w:hAnsiTheme="majorEastAsia" w:hint="eastAsia"/>
          <w:b/>
          <w:color w:val="0070C0"/>
        </w:rPr>
        <w:t>：</w:t>
      </w:r>
      <w:r w:rsidRPr="009C33F2">
        <w:rPr>
          <w:rFonts w:asciiTheme="majorEastAsia" w:eastAsiaTheme="majorEastAsia" w:hAnsiTheme="majorEastAsia" w:hint="eastAsia"/>
        </w:rPr>
        <w:t>如果不调用交押金程序，在【住院登记】界面，点击【交押金】按钮也不能交押金；反之则可以。</w:t>
      </w:r>
    </w:p>
    <w:p w14:paraId="5AF2A4DE" w14:textId="77777777" w:rsidR="0087686A" w:rsidRPr="009C33F2" w:rsidRDefault="0087686A" w:rsidP="0087686A">
      <w:pPr>
        <w:rPr>
          <w:rFonts w:asciiTheme="majorEastAsia" w:eastAsiaTheme="majorEastAsia" w:hAnsiTheme="majorEastAsia"/>
          <w:b/>
          <w:color w:val="0070C0"/>
        </w:rPr>
      </w:pPr>
    </w:p>
    <w:p w14:paraId="29ABBD94" w14:textId="77777777" w:rsidR="0087686A" w:rsidRPr="009C33F2" w:rsidRDefault="0087686A" w:rsidP="0087686A">
      <w:pPr>
        <w:rPr>
          <w:rFonts w:asciiTheme="majorEastAsia" w:eastAsiaTheme="majorEastAsia" w:hAnsiTheme="majorEastAsia"/>
          <w:color w:val="000000"/>
        </w:rPr>
      </w:pPr>
      <w:r w:rsidRPr="009C33F2">
        <w:rPr>
          <w:rFonts w:asciiTheme="majorEastAsia" w:eastAsiaTheme="majorEastAsia" w:hAnsiTheme="majorEastAsia" w:hint="eastAsia"/>
          <w:b/>
          <w:color w:val="808080" w:themeColor="background1" w:themeShade="80"/>
        </w:rPr>
        <w:t>打印多张发票：</w:t>
      </w:r>
      <w:r w:rsidRPr="009C33F2">
        <w:rPr>
          <w:rFonts w:asciiTheme="majorEastAsia" w:eastAsiaTheme="majorEastAsia" w:hAnsiTheme="majorEastAsia" w:hint="eastAsia"/>
          <w:color w:val="000000"/>
        </w:rPr>
        <w:t>标准版没有使用，属于项目专用（地坛）。是当出院结算时，选择多种支付方式后，打印发票是否可以打印多张发票的功能。选择“Yes”为可以打印多张发票；“No”为不能打印多张发票。如果选择了打印多张发票，则此发票不能取消结算修改费用。</w:t>
      </w:r>
    </w:p>
    <w:p w14:paraId="3C94A3F1" w14:textId="7A191189" w:rsidR="0087686A" w:rsidRPr="009C33F2" w:rsidRDefault="00C45042" w:rsidP="0087686A">
      <w:pPr>
        <w:rPr>
          <w:rFonts w:asciiTheme="majorEastAsia" w:eastAsiaTheme="majorEastAsia" w:hAnsiTheme="majorEastAsia"/>
          <w:b/>
          <w:color w:val="0070C0"/>
        </w:rPr>
      </w:pPr>
      <w:r w:rsidRPr="009C33F2">
        <w:rPr>
          <w:rFonts w:asciiTheme="majorEastAsia" w:eastAsiaTheme="majorEastAsia" w:hAnsiTheme="majorEastAsia" w:hint="eastAsia"/>
          <w:b/>
          <w:color w:val="0070C0"/>
        </w:rPr>
        <w:t>腕带打印位置：</w:t>
      </w:r>
      <w:r w:rsidRPr="009C33F2">
        <w:rPr>
          <w:rFonts w:asciiTheme="majorEastAsia" w:eastAsiaTheme="majorEastAsia" w:hAnsiTheme="majorEastAsia" w:hint="eastAsia"/>
          <w:color w:val="000000"/>
        </w:rPr>
        <w:t>配置在护理组打印时，在病人基本信息窗口会显示【腕带打印】按钮。</w:t>
      </w:r>
    </w:p>
    <w:p w14:paraId="2D6231D7" w14:textId="2B870FEF" w:rsidR="0087686A" w:rsidRPr="009C33F2" w:rsidRDefault="0087686A" w:rsidP="0087686A">
      <w:pPr>
        <w:rPr>
          <w:rFonts w:asciiTheme="majorEastAsia" w:eastAsiaTheme="majorEastAsia" w:hAnsiTheme="majorEastAsia"/>
          <w:color w:val="000000"/>
        </w:rPr>
      </w:pPr>
      <w:r w:rsidRPr="009C33F2">
        <w:rPr>
          <w:rFonts w:asciiTheme="majorEastAsia" w:eastAsiaTheme="majorEastAsia" w:hAnsiTheme="majorEastAsia" w:hint="eastAsia"/>
          <w:b/>
          <w:color w:val="808080" w:themeColor="background1" w:themeShade="80"/>
        </w:rPr>
        <w:t>账务开始日期：</w:t>
      </w:r>
      <w:r w:rsidRPr="009C33F2">
        <w:rPr>
          <w:rFonts w:asciiTheme="majorEastAsia" w:eastAsiaTheme="majorEastAsia" w:hAnsiTheme="majorEastAsia" w:hint="eastAsia"/>
          <w:color w:val="000000"/>
        </w:rPr>
        <w:t>现版本标准版已取消使用，仅老版本使用。</w:t>
      </w:r>
    </w:p>
    <w:p w14:paraId="777B0E86" w14:textId="35683818" w:rsidR="00740786" w:rsidRPr="009C33F2" w:rsidRDefault="00740786" w:rsidP="0087686A">
      <w:pPr>
        <w:rPr>
          <w:rFonts w:asciiTheme="majorEastAsia" w:eastAsiaTheme="majorEastAsia" w:hAnsiTheme="majorEastAsia"/>
        </w:rPr>
      </w:pPr>
      <w:r w:rsidRPr="009C33F2">
        <w:rPr>
          <w:rFonts w:asciiTheme="majorEastAsia" w:eastAsiaTheme="majorEastAsia" w:hAnsiTheme="majorEastAsia"/>
          <w:b/>
          <w:color w:val="0070C0"/>
        </w:rPr>
        <w:t>最终结算是否可以交押金</w:t>
      </w:r>
      <w:r w:rsidRPr="009C33F2">
        <w:rPr>
          <w:rFonts w:asciiTheme="majorEastAsia" w:eastAsiaTheme="majorEastAsia" w:hAnsiTheme="majorEastAsia" w:hint="eastAsia"/>
          <w:b/>
          <w:color w:val="0070C0"/>
        </w:rPr>
        <w:t>:</w:t>
      </w:r>
      <w:r w:rsidRPr="009C33F2">
        <w:rPr>
          <w:rFonts w:asciiTheme="majorEastAsia" w:eastAsiaTheme="majorEastAsia" w:hAnsiTheme="majorEastAsia" w:hint="eastAsia"/>
        </w:rPr>
        <w:t xml:space="preserve"> 设置Yes时，对办理最终结算且为办理财务结算的患者可以进行交押金；设置为No时，对办理最终结算且为办理财务结算的患者交押金时提示“最终结算不允许交押金</w:t>
      </w:r>
      <w:r w:rsidRPr="009C33F2">
        <w:rPr>
          <w:rFonts w:asciiTheme="majorEastAsia" w:eastAsiaTheme="majorEastAsia" w:hAnsiTheme="majorEastAsia"/>
        </w:rPr>
        <w:t>!</w:t>
      </w:r>
      <w:r w:rsidRPr="009C33F2">
        <w:rPr>
          <w:rFonts w:asciiTheme="majorEastAsia" w:eastAsiaTheme="majorEastAsia" w:hAnsiTheme="majorEastAsia" w:hint="eastAsia"/>
        </w:rPr>
        <w:t>”，点击【确定】，【交押金】按钮为灰色。如</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REF _Ref510515446 \h</w:instrText>
      </w:r>
      <w:r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Pr="009C33F2">
        <w:rPr>
          <w:rFonts w:asciiTheme="majorEastAsia" w:eastAsiaTheme="majorEastAsia" w:hAnsiTheme="majorEastAsia"/>
        </w:rPr>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7</w:t>
      </w:r>
      <w:r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48A7110A" w14:textId="77777777" w:rsidR="00740786" w:rsidRPr="009C33F2" w:rsidRDefault="00740786" w:rsidP="00740786">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77292335" wp14:editId="52CD2319">
            <wp:extent cx="5274310" cy="23644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64426"/>
                    </a:xfrm>
                    <a:prstGeom prst="rect">
                      <a:avLst/>
                    </a:prstGeom>
                  </pic:spPr>
                </pic:pic>
              </a:graphicData>
            </a:graphic>
          </wp:inline>
        </w:drawing>
      </w:r>
    </w:p>
    <w:p w14:paraId="0A8A8B96" w14:textId="2CEF3093" w:rsidR="00740786" w:rsidRPr="009C33F2" w:rsidRDefault="00740786" w:rsidP="00740786">
      <w:pPr>
        <w:pStyle w:val="aff0"/>
        <w:rPr>
          <w:rFonts w:asciiTheme="majorEastAsia" w:eastAsiaTheme="majorEastAsia" w:hAnsiTheme="majorEastAsia"/>
        </w:rPr>
      </w:pPr>
      <w:bookmarkStart w:id="60" w:name="_Ref510515446"/>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7</w:t>
      </w:r>
      <w:r w:rsidR="00C65870" w:rsidRPr="009C33F2">
        <w:rPr>
          <w:rFonts w:asciiTheme="majorEastAsia" w:eastAsiaTheme="majorEastAsia" w:hAnsiTheme="majorEastAsia"/>
        </w:rPr>
        <w:fldChar w:fldCharType="end"/>
      </w:r>
      <w:bookmarkEnd w:id="60"/>
    </w:p>
    <w:p w14:paraId="3B8316AF" w14:textId="591144A6" w:rsidR="00740786" w:rsidRPr="009C33F2" w:rsidRDefault="00740786" w:rsidP="00740786">
      <w:pPr>
        <w:pStyle w:val="aff0"/>
        <w:jc w:val="both"/>
        <w:rPr>
          <w:rFonts w:asciiTheme="majorEastAsia" w:eastAsiaTheme="majorEastAsia" w:hAnsiTheme="majorEastAsia"/>
          <w:b/>
          <w:color w:val="0070C0"/>
        </w:rPr>
      </w:pPr>
    </w:p>
    <w:p w14:paraId="2B1EBE0D" w14:textId="77777777" w:rsidR="0087686A" w:rsidRPr="009C33F2" w:rsidRDefault="0087686A" w:rsidP="0087686A">
      <w:pPr>
        <w:pStyle w:val="10"/>
        <w:rPr>
          <w:rFonts w:asciiTheme="majorEastAsia" w:eastAsiaTheme="majorEastAsia" w:hAnsiTheme="majorEastAsia"/>
        </w:rPr>
      </w:pPr>
      <w:bookmarkStart w:id="61" w:name="_欠费控制级别"/>
      <w:bookmarkStart w:id="62" w:name="_Toc511220441"/>
      <w:bookmarkEnd w:id="61"/>
      <w:r w:rsidRPr="009C33F2">
        <w:rPr>
          <w:rFonts w:asciiTheme="majorEastAsia" w:eastAsiaTheme="majorEastAsia" w:hAnsiTheme="majorEastAsia" w:hint="eastAsia"/>
          <w:noProof/>
        </w:rPr>
        <w:lastRenderedPageBreak/>
        <w:t>欠费控制级别</w:t>
      </w:r>
      <w:bookmarkEnd w:id="62"/>
    </w:p>
    <w:p w14:paraId="556DD45C" w14:textId="77777777" w:rsidR="00656674" w:rsidRPr="009C33F2" w:rsidRDefault="00656674" w:rsidP="007D40DE">
      <w:pPr>
        <w:ind w:firstLineChars="200" w:firstLine="480"/>
        <w:rPr>
          <w:rFonts w:asciiTheme="majorEastAsia" w:eastAsiaTheme="majorEastAsia" w:hAnsiTheme="majorEastAsia"/>
        </w:rPr>
      </w:pPr>
      <w:r w:rsidRPr="009C33F2">
        <w:rPr>
          <w:rFonts w:asciiTheme="majorEastAsia" w:eastAsiaTheme="majorEastAsia" w:hAnsiTheme="majorEastAsia" w:hint="eastAsia"/>
        </w:rPr>
        <w:t>欠费是指患者的押金余额小于零的情况。为了避免患者可能的逃费，系统对欠费进行管理。</w:t>
      </w:r>
    </w:p>
    <w:p w14:paraId="7178ACE1" w14:textId="667B56D8" w:rsidR="005D0411" w:rsidRPr="009C33F2" w:rsidRDefault="005D0411" w:rsidP="007D40DE">
      <w:pPr>
        <w:ind w:firstLineChars="200" w:firstLine="480"/>
        <w:rPr>
          <w:rFonts w:asciiTheme="majorEastAsia" w:eastAsiaTheme="majorEastAsia" w:hAnsiTheme="majorEastAsia"/>
        </w:rPr>
      </w:pPr>
      <w:r w:rsidRPr="009C33F2">
        <w:rPr>
          <w:rFonts w:asciiTheme="majorEastAsia" w:eastAsiaTheme="majorEastAsia" w:hAnsiTheme="majorEastAsia" w:hint="eastAsia"/>
        </w:rPr>
        <w:t>欠费</w:t>
      </w:r>
      <w:r w:rsidR="00656674" w:rsidRPr="009C33F2">
        <w:rPr>
          <w:rFonts w:asciiTheme="majorEastAsia" w:eastAsiaTheme="majorEastAsia" w:hAnsiTheme="majorEastAsia" w:hint="eastAsia"/>
        </w:rPr>
        <w:t>管理</w:t>
      </w:r>
      <w:r w:rsidRPr="009C33F2">
        <w:rPr>
          <w:rFonts w:asciiTheme="majorEastAsia" w:eastAsiaTheme="majorEastAsia" w:hAnsiTheme="majorEastAsia" w:hint="eastAsia"/>
        </w:rPr>
        <w:t>分为：预警、部分控制、完全控制三个级别。预警是指患者</w:t>
      </w:r>
      <w:r w:rsidR="00E71054" w:rsidRPr="009C33F2">
        <w:rPr>
          <w:rFonts w:asciiTheme="majorEastAsia" w:eastAsiaTheme="majorEastAsia" w:hAnsiTheme="majorEastAsia" w:hint="eastAsia"/>
        </w:rPr>
        <w:t>欠费（</w:t>
      </w:r>
      <w:r w:rsidR="00DE6390" w:rsidRPr="009C33F2">
        <w:rPr>
          <w:rFonts w:asciiTheme="majorEastAsia" w:eastAsiaTheme="majorEastAsia" w:hAnsiTheme="majorEastAsia" w:hint="eastAsia"/>
        </w:rPr>
        <w:t>欠费计算参见</w:t>
      </w:r>
      <w:hyperlink w:anchor="_欠费额度设置" w:history="1">
        <w:r w:rsidR="00DE6390" w:rsidRPr="009C33F2">
          <w:rPr>
            <w:rStyle w:val="a3"/>
            <w:rFonts w:asciiTheme="majorEastAsia" w:eastAsiaTheme="majorEastAsia" w:hAnsiTheme="majorEastAsia" w:hint="eastAsia"/>
          </w:rPr>
          <w:t>欠费额度计算</w:t>
        </w:r>
      </w:hyperlink>
      <w:r w:rsidR="00E71054" w:rsidRPr="009C33F2">
        <w:rPr>
          <w:rFonts w:asciiTheme="majorEastAsia" w:eastAsiaTheme="majorEastAsia" w:hAnsiTheme="majorEastAsia" w:hint="eastAsia"/>
        </w:rPr>
        <w:t>）</w:t>
      </w:r>
      <w:r w:rsidRPr="009C33F2">
        <w:rPr>
          <w:rFonts w:asciiTheme="majorEastAsia" w:eastAsiaTheme="majorEastAsia" w:hAnsiTheme="majorEastAsia" w:hint="eastAsia"/>
        </w:rPr>
        <w:t>进入了警戒线，要及时提醒患者续交押金；部分控制是指患者欠费在一定额度内，可以开或者执行限定价格范围内的医嘱，维持对患者的基本</w:t>
      </w:r>
      <w:r w:rsidR="00656674" w:rsidRPr="009C33F2">
        <w:rPr>
          <w:rFonts w:asciiTheme="majorEastAsia" w:eastAsiaTheme="majorEastAsia" w:hAnsiTheme="majorEastAsia" w:hint="eastAsia"/>
        </w:rPr>
        <w:t>医</w:t>
      </w:r>
      <w:r w:rsidRPr="009C33F2">
        <w:rPr>
          <w:rFonts w:asciiTheme="majorEastAsia" w:eastAsiaTheme="majorEastAsia" w:hAnsiTheme="majorEastAsia" w:hint="eastAsia"/>
        </w:rPr>
        <w:t>疗；完全控制是指患者欠费超过限制额度后，开或者执行医嘱都不允许。</w:t>
      </w:r>
      <w:r w:rsidR="00656674" w:rsidRPr="009C33F2">
        <w:rPr>
          <w:rFonts w:asciiTheme="majorEastAsia" w:eastAsiaTheme="majorEastAsia" w:hAnsiTheme="majorEastAsia" w:hint="eastAsia"/>
        </w:rPr>
        <w:t>为了避免因完全控制影响患者治疗，在患者筹措押金的情况下，通过担保手续或者绿色通道审批手续为患者继续医治。</w:t>
      </w:r>
    </w:p>
    <w:p w14:paraId="3D8D1D50" w14:textId="24BF90C2" w:rsidR="00B9209B" w:rsidRPr="009C33F2" w:rsidRDefault="005D0411" w:rsidP="0087686A">
      <w:pPr>
        <w:rPr>
          <w:rFonts w:asciiTheme="majorEastAsia" w:eastAsiaTheme="majorEastAsia" w:hAnsiTheme="majorEastAsia"/>
        </w:rPr>
      </w:pPr>
      <w:r w:rsidRPr="009C33F2">
        <w:rPr>
          <w:rFonts w:asciiTheme="majorEastAsia" w:eastAsiaTheme="majorEastAsia" w:hAnsiTheme="majorEastAsia" w:hint="eastAsia"/>
        </w:rPr>
        <w:t>【级别类型】：“预警”只是提醒医生或者护士等相关人员，</w:t>
      </w:r>
      <w:r w:rsidR="00643FF2" w:rsidRPr="009C33F2">
        <w:rPr>
          <w:rFonts w:asciiTheme="majorEastAsia" w:eastAsiaTheme="majorEastAsia" w:hAnsiTheme="majorEastAsia" w:hint="eastAsia"/>
        </w:rPr>
        <w:t>患者欠费（</w:t>
      </w:r>
      <w:r w:rsidR="00507B9E" w:rsidRPr="009C33F2">
        <w:rPr>
          <w:rFonts w:asciiTheme="majorEastAsia" w:eastAsiaTheme="majorEastAsia" w:hAnsiTheme="majorEastAsia" w:hint="eastAsia"/>
        </w:rPr>
        <w:t>欠费计算参见</w:t>
      </w:r>
      <w:hyperlink w:anchor="_欠费额度设置" w:history="1">
        <w:r w:rsidR="00507B9E" w:rsidRPr="009C33F2">
          <w:rPr>
            <w:rStyle w:val="a3"/>
            <w:rFonts w:asciiTheme="majorEastAsia" w:eastAsiaTheme="majorEastAsia" w:hAnsiTheme="majorEastAsia" w:hint="eastAsia"/>
          </w:rPr>
          <w:t>欠费额度计算</w:t>
        </w:r>
      </w:hyperlink>
      <w:r w:rsidR="00643FF2" w:rsidRPr="009C33F2">
        <w:rPr>
          <w:rFonts w:asciiTheme="majorEastAsia" w:eastAsiaTheme="majorEastAsia" w:hAnsiTheme="majorEastAsia" w:hint="eastAsia"/>
        </w:rPr>
        <w:t>）</w:t>
      </w:r>
      <w:r w:rsidRPr="009C33F2">
        <w:rPr>
          <w:rFonts w:asciiTheme="majorEastAsia" w:eastAsiaTheme="majorEastAsia" w:hAnsiTheme="majorEastAsia" w:hint="eastAsia"/>
        </w:rPr>
        <w:t>在警戒线内了，要及时通知患者续交押金，以免影响后续诊疗。因此，设置为“</w:t>
      </w:r>
      <w:r w:rsidR="00B9209B" w:rsidRPr="009C33F2">
        <w:rPr>
          <w:rFonts w:asciiTheme="majorEastAsia" w:eastAsiaTheme="majorEastAsia" w:hAnsiTheme="majorEastAsia" w:hint="eastAsia"/>
        </w:rPr>
        <w:t>预警”时，</w:t>
      </w:r>
      <w:r w:rsidRPr="009C33F2">
        <w:rPr>
          <w:rFonts w:asciiTheme="majorEastAsia" w:eastAsiaTheme="majorEastAsia" w:hAnsiTheme="majorEastAsia" w:hint="eastAsia"/>
        </w:rPr>
        <w:t>其他执行项配置</w:t>
      </w:r>
      <w:r w:rsidR="00B9209B" w:rsidRPr="009C33F2">
        <w:rPr>
          <w:rFonts w:asciiTheme="majorEastAsia" w:eastAsiaTheme="majorEastAsia" w:hAnsiTheme="majorEastAsia" w:hint="eastAsia"/>
        </w:rPr>
        <w:t>无论</w:t>
      </w:r>
      <w:r w:rsidRPr="009C33F2">
        <w:rPr>
          <w:rFonts w:asciiTheme="majorEastAsia" w:eastAsiaTheme="majorEastAsia" w:hAnsiTheme="majorEastAsia" w:hint="eastAsia"/>
        </w:rPr>
        <w:t>配置是允许还是不允许，都按照允许处理（医生站药房都是）；设置为“</w:t>
      </w:r>
      <w:r w:rsidR="00B9209B" w:rsidRPr="009C33F2">
        <w:rPr>
          <w:rFonts w:asciiTheme="majorEastAsia" w:eastAsiaTheme="majorEastAsia" w:hAnsiTheme="majorEastAsia" w:hint="eastAsia"/>
        </w:rPr>
        <w:t>控制”时，按照该界面设置的允许或者不允许处理。</w:t>
      </w:r>
    </w:p>
    <w:p w14:paraId="69AA5D5A"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w:t>
      </w:r>
      <w:r w:rsidRPr="009C33F2">
        <w:rPr>
          <w:rFonts w:asciiTheme="majorEastAsia" w:eastAsiaTheme="majorEastAsia" w:hAnsiTheme="majorEastAsia"/>
        </w:rPr>
        <w:t>是否允许发药 </w:t>
      </w:r>
      <w:r w:rsidRPr="009C33F2">
        <w:rPr>
          <w:rFonts w:asciiTheme="majorEastAsia" w:eastAsiaTheme="majorEastAsia" w:hAnsiTheme="majorEastAsia" w:hint="eastAsia"/>
        </w:rPr>
        <w:t>】：选择“不允许”时，药房发药界面【</w:t>
      </w:r>
      <w:r w:rsidRPr="009C33F2">
        <w:rPr>
          <w:rFonts w:asciiTheme="majorEastAsia" w:eastAsiaTheme="majorEastAsia" w:hAnsiTheme="majorEastAsia"/>
        </w:rPr>
        <w:t>是否欠费</w:t>
      </w:r>
      <w:r w:rsidRPr="009C33F2">
        <w:rPr>
          <w:rFonts w:asciiTheme="majorEastAsia" w:eastAsiaTheme="majorEastAsia" w:hAnsiTheme="majorEastAsia" w:hint="eastAsia"/>
        </w:rPr>
        <w:t>】栏显示</w:t>
      </w:r>
      <w:r w:rsidRPr="009C33F2">
        <w:rPr>
          <w:rFonts w:asciiTheme="majorEastAsia" w:eastAsiaTheme="majorEastAsia" w:hAnsiTheme="majorEastAsia"/>
        </w:rPr>
        <w:t>”</w:t>
      </w:r>
      <w:r w:rsidRPr="009C33F2">
        <w:rPr>
          <w:rFonts w:asciiTheme="majorEastAsia" w:eastAsiaTheme="majorEastAsia" w:hAnsiTheme="majorEastAsia" w:hint="eastAsia"/>
        </w:rPr>
        <w:t>欠费</w:t>
      </w:r>
      <w:r w:rsidRPr="009C33F2">
        <w:rPr>
          <w:rFonts w:asciiTheme="majorEastAsia" w:eastAsiaTheme="majorEastAsia" w:hAnsiTheme="majorEastAsia"/>
        </w:rPr>
        <w:t>”</w:t>
      </w:r>
      <w:r w:rsidRPr="009C33F2">
        <w:rPr>
          <w:rFonts w:asciiTheme="majorEastAsia" w:eastAsiaTheme="majorEastAsia" w:hAnsiTheme="majorEastAsia" w:hint="eastAsia"/>
        </w:rPr>
        <w:t>标示，不允许发药；选“允许”时，药房发药界面【是否欠费】栏为空，允许发药。患者符合欠费规则后，会在发药界面的【是否欠费】栏，显示</w:t>
      </w:r>
      <w:r w:rsidRPr="009C33F2">
        <w:rPr>
          <w:rFonts w:asciiTheme="majorEastAsia" w:eastAsiaTheme="majorEastAsia" w:hAnsiTheme="majorEastAsia"/>
        </w:rPr>
        <w:t>”</w:t>
      </w:r>
      <w:r w:rsidRPr="009C33F2">
        <w:rPr>
          <w:rFonts w:asciiTheme="majorEastAsia" w:eastAsiaTheme="majorEastAsia" w:hAnsiTheme="majorEastAsia" w:hint="eastAsia"/>
        </w:rPr>
        <w:t>欠费</w:t>
      </w:r>
      <w:r w:rsidRPr="009C33F2">
        <w:rPr>
          <w:rFonts w:asciiTheme="majorEastAsia" w:eastAsiaTheme="majorEastAsia" w:hAnsiTheme="majorEastAsia"/>
        </w:rPr>
        <w:t>”</w:t>
      </w:r>
      <w:r w:rsidRPr="009C33F2">
        <w:rPr>
          <w:rFonts w:asciiTheme="majorEastAsia" w:eastAsiaTheme="majorEastAsia" w:hAnsiTheme="majorEastAsia" w:hint="eastAsia"/>
        </w:rPr>
        <w:t>。</w:t>
      </w:r>
    </w:p>
    <w:p w14:paraId="47CC36FD" w14:textId="77777777"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此配置与药房配置连用，</w:t>
      </w:r>
      <w:r w:rsidR="00FF78FD" w:rsidRPr="009C33F2">
        <w:rPr>
          <w:rFonts w:asciiTheme="majorEastAsia" w:eastAsiaTheme="majorEastAsia" w:hAnsiTheme="majorEastAsia" w:hint="eastAsia"/>
        </w:rPr>
        <w:t>如</w:t>
      </w:r>
      <w:r w:rsidRPr="009C33F2">
        <w:rPr>
          <w:rFonts w:asciiTheme="majorEastAsia" w:eastAsiaTheme="majorEastAsia" w:hAnsiTheme="majorEastAsia" w:hint="eastAsia"/>
        </w:rPr>
        <w:t>图</w:t>
      </w:r>
      <w:r w:rsidR="00FF78FD" w:rsidRPr="009C33F2">
        <w:rPr>
          <w:rFonts w:asciiTheme="majorEastAsia" w:eastAsiaTheme="majorEastAsia" w:hAnsiTheme="majorEastAsia" w:hint="eastAsia"/>
        </w:rPr>
        <w:t>7-1所示</w:t>
      </w:r>
      <w:r w:rsidRPr="009C33F2">
        <w:rPr>
          <w:rFonts w:asciiTheme="majorEastAsia" w:eastAsiaTheme="majorEastAsia" w:hAnsiTheme="majorEastAsia" w:hint="eastAsia"/>
        </w:rPr>
        <w:t>。如果勾选该项，则支持在新计费代码维护界面中的欠费维护，否则不支持</w:t>
      </w:r>
      <w:r w:rsidR="00C341DE" w:rsidRPr="009C33F2">
        <w:rPr>
          <w:rFonts w:asciiTheme="majorEastAsia" w:eastAsiaTheme="majorEastAsia" w:hAnsiTheme="majorEastAsia" w:hint="eastAsia"/>
        </w:rPr>
        <w:t>。</w:t>
      </w:r>
    </w:p>
    <w:p w14:paraId="0738DFFE" w14:textId="77777777" w:rsidR="005644E2" w:rsidRPr="009C33F2" w:rsidRDefault="00E60B22"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2ACD9793" wp14:editId="2C3C9941">
            <wp:extent cx="5486400" cy="27489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748915"/>
                    </a:xfrm>
                    <a:prstGeom prst="rect">
                      <a:avLst/>
                    </a:prstGeom>
                  </pic:spPr>
                </pic:pic>
              </a:graphicData>
            </a:graphic>
          </wp:inline>
        </w:drawing>
      </w:r>
    </w:p>
    <w:p w14:paraId="2805F0BF" w14:textId="754DBC7B" w:rsidR="00E60B22" w:rsidRPr="009C33F2" w:rsidRDefault="005644E2" w:rsidP="005644E2">
      <w:pPr>
        <w:pStyle w:val="aff0"/>
        <w:rPr>
          <w:rFonts w:asciiTheme="majorEastAsia" w:eastAsiaTheme="majorEastAsia" w:hAnsiTheme="majorEastAsia"/>
        </w:rPr>
      </w:pPr>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p>
    <w:p w14:paraId="06F18D82" w14:textId="77777777" w:rsidR="0087686A"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color w:val="000000"/>
          <w:szCs w:val="21"/>
        </w:rPr>
        <w:t>允许录入和执行医嘱限价</w:t>
      </w:r>
      <w:r w:rsidRPr="009C33F2">
        <w:rPr>
          <w:rFonts w:asciiTheme="majorEastAsia" w:eastAsiaTheme="majorEastAsia" w:hAnsiTheme="majorEastAsia" w:cs="Helvetica" w:hint="eastAsia"/>
          <w:color w:val="000000"/>
          <w:szCs w:val="21"/>
        </w:rPr>
        <w:t>】：设置【</w:t>
      </w:r>
      <w:r w:rsidRPr="009C33F2">
        <w:rPr>
          <w:rFonts w:asciiTheme="majorEastAsia" w:eastAsiaTheme="majorEastAsia" w:hAnsiTheme="majorEastAsia" w:cs="Helvetica"/>
          <w:color w:val="000000"/>
          <w:szCs w:val="21"/>
        </w:rPr>
        <w:t>是否允许录入医嘱</w:t>
      </w:r>
      <w:r w:rsidRPr="009C33F2">
        <w:rPr>
          <w:rFonts w:asciiTheme="majorEastAsia" w:eastAsiaTheme="majorEastAsia" w:hAnsiTheme="majorEastAsia" w:cs="Helvetica" w:hint="eastAsia"/>
          <w:color w:val="000000"/>
          <w:szCs w:val="21"/>
        </w:rPr>
        <w:t>】为</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允许</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后，在此项输入数值，如“5”，则凡</w:t>
      </w:r>
      <w:r w:rsidRPr="009C33F2">
        <w:rPr>
          <w:rFonts w:asciiTheme="majorEastAsia" w:eastAsiaTheme="majorEastAsia" w:hAnsiTheme="majorEastAsia" w:cs="Helvetica" w:hint="eastAsia"/>
          <w:color w:val="FF0000"/>
          <w:szCs w:val="21"/>
        </w:rPr>
        <w:t>单条</w:t>
      </w:r>
      <w:r w:rsidRPr="009C33F2">
        <w:rPr>
          <w:rFonts w:asciiTheme="majorEastAsia" w:eastAsiaTheme="majorEastAsia" w:hAnsiTheme="majorEastAsia" w:cs="Helvetica" w:hint="eastAsia"/>
          <w:color w:val="000000"/>
          <w:szCs w:val="21"/>
        </w:rPr>
        <w:t>医嘱费用高过5元的，均不允许开医嘱</w:t>
      </w:r>
    </w:p>
    <w:p w14:paraId="7BCE5797" w14:textId="77777777" w:rsidR="0087686A"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color w:val="000000"/>
          <w:szCs w:val="21"/>
        </w:rPr>
        <w:t>是否允许录入医嘱</w:t>
      </w:r>
      <w:r w:rsidRPr="009C33F2">
        <w:rPr>
          <w:rFonts w:asciiTheme="majorEastAsia" w:eastAsiaTheme="majorEastAsia" w:hAnsiTheme="majorEastAsia" w:cs="Helvetica" w:hint="eastAsia"/>
          <w:color w:val="000000"/>
          <w:szCs w:val="21"/>
        </w:rPr>
        <w:t>】：设置为</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允许</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时，可以开立医嘱，设置为</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不允许</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时，不能开立医嘱。</w:t>
      </w:r>
    </w:p>
    <w:p w14:paraId="360331DE" w14:textId="77777777" w:rsidR="0087686A"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此配置与医生站中配置连用：</w:t>
      </w:r>
      <w:r w:rsidR="00E60B22" w:rsidRPr="009C33F2">
        <w:rPr>
          <w:rFonts w:asciiTheme="majorEastAsia" w:eastAsiaTheme="majorEastAsia" w:hAnsiTheme="majorEastAsia" w:cs="Helvetica" w:hint="eastAsia"/>
          <w:color w:val="000000"/>
          <w:szCs w:val="21"/>
        </w:rPr>
        <w:t>【医生站配置】-</w:t>
      </w:r>
      <w:r w:rsidRPr="009C33F2">
        <w:rPr>
          <w:rFonts w:asciiTheme="majorEastAsia" w:eastAsiaTheme="majorEastAsia" w:hAnsiTheme="majorEastAsia" w:cs="Helvetica" w:hint="eastAsia"/>
          <w:color w:val="000000"/>
          <w:szCs w:val="21"/>
        </w:rPr>
        <w:t>【</w:t>
      </w:r>
      <w:r w:rsidR="00E60B22" w:rsidRPr="009C33F2">
        <w:rPr>
          <w:rFonts w:asciiTheme="majorEastAsia" w:eastAsiaTheme="majorEastAsia" w:hAnsiTheme="majorEastAsia" w:cs="Helvetica" w:hint="eastAsia"/>
          <w:color w:val="000000"/>
          <w:szCs w:val="21"/>
        </w:rPr>
        <w:t>医生站</w:t>
      </w:r>
      <w:r w:rsidRPr="009C33F2">
        <w:rPr>
          <w:rFonts w:asciiTheme="majorEastAsia" w:eastAsiaTheme="majorEastAsia" w:hAnsiTheme="majorEastAsia" w:cs="Helvetica" w:hint="eastAsia"/>
          <w:color w:val="000000"/>
          <w:szCs w:val="21"/>
        </w:rPr>
        <w:t>】-</w:t>
      </w:r>
      <w:r w:rsidR="00E60B22" w:rsidRPr="009C33F2">
        <w:rPr>
          <w:rFonts w:asciiTheme="majorEastAsia" w:eastAsiaTheme="majorEastAsia" w:hAnsiTheme="majorEastAsia" w:cs="Helvetica" w:hint="eastAsia"/>
          <w:color w:val="000000"/>
          <w:szCs w:val="21"/>
        </w:rPr>
        <w:t>【医生站设</w:t>
      </w:r>
      <w:r w:rsidRPr="009C33F2">
        <w:rPr>
          <w:rFonts w:asciiTheme="majorEastAsia" w:eastAsiaTheme="majorEastAsia" w:hAnsiTheme="majorEastAsia" w:cs="Helvetica" w:hint="eastAsia"/>
          <w:color w:val="000000"/>
          <w:szCs w:val="21"/>
        </w:rPr>
        <w:t>置】-【基本设置】-【常规设置】中的</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住院欠费控制</w:t>
      </w:r>
      <w:r w:rsidRPr="009C33F2">
        <w:rPr>
          <w:rFonts w:asciiTheme="majorEastAsia" w:eastAsiaTheme="majorEastAsia" w:hAnsiTheme="majorEastAsia" w:cs="Helvetica"/>
          <w:color w:val="000000"/>
          <w:szCs w:val="21"/>
        </w:rPr>
        <w:t>”</w:t>
      </w:r>
      <w:r w:rsidRPr="009C33F2">
        <w:rPr>
          <w:rFonts w:asciiTheme="majorEastAsia" w:eastAsiaTheme="majorEastAsia" w:hAnsiTheme="majorEastAsia" w:cs="Helvetica" w:hint="eastAsia"/>
          <w:color w:val="000000"/>
          <w:szCs w:val="21"/>
        </w:rPr>
        <w:t>，如果勾选该项，则支持在新计费代码维护界面中的欠费维护，否则不支持</w:t>
      </w:r>
      <w:r w:rsidR="00E60B22" w:rsidRPr="009C33F2">
        <w:rPr>
          <w:rFonts w:asciiTheme="majorEastAsia" w:eastAsiaTheme="majorEastAsia" w:hAnsiTheme="majorEastAsia" w:cs="Helvetica" w:hint="eastAsia"/>
          <w:color w:val="000000"/>
          <w:szCs w:val="21"/>
        </w:rPr>
        <w:t>，如</w:t>
      </w:r>
      <w:r w:rsidR="00071CA9" w:rsidRPr="009C33F2">
        <w:rPr>
          <w:rFonts w:asciiTheme="majorEastAsia" w:eastAsiaTheme="majorEastAsia" w:hAnsiTheme="majorEastAsia" w:cs="Helvetica" w:hint="eastAsia"/>
          <w:color w:val="000000"/>
          <w:szCs w:val="21"/>
        </w:rPr>
        <w:t>图</w:t>
      </w:r>
      <w:r w:rsidR="00E60B22" w:rsidRPr="009C33F2">
        <w:rPr>
          <w:rFonts w:asciiTheme="majorEastAsia" w:eastAsiaTheme="majorEastAsia" w:hAnsiTheme="majorEastAsia" w:cs="Helvetica" w:hint="eastAsia"/>
          <w:color w:val="000000"/>
          <w:szCs w:val="21"/>
        </w:rPr>
        <w:t>7-2所示。</w:t>
      </w:r>
    </w:p>
    <w:p w14:paraId="0BA06E9C" w14:textId="77777777" w:rsidR="005644E2" w:rsidRPr="009C33F2" w:rsidRDefault="00E60B22" w:rsidP="005644E2">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2BD01018" wp14:editId="680630C3">
            <wp:extent cx="5486400" cy="27387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2738755"/>
                    </a:xfrm>
                    <a:prstGeom prst="rect">
                      <a:avLst/>
                    </a:prstGeom>
                  </pic:spPr>
                </pic:pic>
              </a:graphicData>
            </a:graphic>
          </wp:inline>
        </w:drawing>
      </w:r>
    </w:p>
    <w:p w14:paraId="4D41EE35" w14:textId="2F651633" w:rsidR="00E60B22" w:rsidRPr="009C33F2" w:rsidRDefault="005644E2" w:rsidP="005644E2">
      <w:pPr>
        <w:pStyle w:val="aff0"/>
        <w:jc w:val="both"/>
        <w:rPr>
          <w:rFonts w:asciiTheme="majorEastAsia" w:eastAsiaTheme="majorEastAsia" w:hAnsiTheme="majorEastAsia"/>
        </w:rPr>
      </w:pPr>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p>
    <w:p w14:paraId="755C45F6" w14:textId="77777777" w:rsidR="0087686A"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color w:val="000000"/>
          <w:szCs w:val="21"/>
        </w:rPr>
        <w:t>是否允许执行医嘱</w:t>
      </w:r>
      <w:r w:rsidRPr="009C33F2">
        <w:rPr>
          <w:rFonts w:asciiTheme="majorEastAsia" w:eastAsiaTheme="majorEastAsia" w:hAnsiTheme="majorEastAsia" w:cs="Helvetica" w:hint="eastAsia"/>
          <w:color w:val="000000"/>
          <w:szCs w:val="21"/>
        </w:rPr>
        <w:t>】：设置为</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允许</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时，护士可以执行医嘱或者领药审核，设置为</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不允许</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时，不能执行医嘱，也不能领药审核。</w:t>
      </w:r>
    </w:p>
    <w:p w14:paraId="6FF4DEFB" w14:textId="77777777" w:rsidR="0087686A"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【级别描述】：如设为“预警”，则所有配置不起作用，设置为“不允许”也按照“允许”处理</w:t>
      </w:r>
    </w:p>
    <w:p w14:paraId="201B43B0" w14:textId="77777777" w:rsidR="00C341DE" w:rsidRPr="009C33F2" w:rsidRDefault="0087686A" w:rsidP="0087686A">
      <w:pPr>
        <w:rPr>
          <w:rFonts w:asciiTheme="majorEastAsia" w:eastAsiaTheme="majorEastAsia" w:hAnsiTheme="majorEastAsia" w:cs="Helvetica"/>
          <w:color w:val="000000"/>
          <w:szCs w:val="21"/>
        </w:rPr>
      </w:pPr>
      <w:r w:rsidRPr="009C33F2">
        <w:rPr>
          <w:rFonts w:asciiTheme="majorEastAsia" w:eastAsiaTheme="majorEastAsia" w:hAnsiTheme="majorEastAsia" w:cs="Helvetica" w:hint="eastAsia"/>
          <w:color w:val="000000"/>
          <w:szCs w:val="21"/>
        </w:rPr>
        <w:t>【控制级别内医嘱分类】：设置【</w:t>
      </w:r>
      <w:r w:rsidRPr="009C33F2">
        <w:rPr>
          <w:rFonts w:asciiTheme="majorEastAsia" w:eastAsiaTheme="majorEastAsia" w:hAnsiTheme="majorEastAsia" w:cs="Helvetica"/>
          <w:color w:val="000000"/>
          <w:szCs w:val="21"/>
        </w:rPr>
        <w:t>是否允许录入医嘱</w:t>
      </w:r>
      <w:r w:rsidRPr="009C33F2">
        <w:rPr>
          <w:rFonts w:asciiTheme="majorEastAsia" w:eastAsiaTheme="majorEastAsia" w:hAnsiTheme="majorEastAsia" w:cs="Helvetica" w:hint="eastAsia"/>
          <w:color w:val="000000"/>
          <w:szCs w:val="21"/>
        </w:rPr>
        <w:t>】为</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允许</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后，在【控制级别内医嘱分类】内维护的医嘱子类是为</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允许</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的；当是否允许设置为</w:t>
      </w:r>
      <w:r w:rsidR="005D0411" w:rsidRPr="009C33F2">
        <w:rPr>
          <w:rFonts w:asciiTheme="majorEastAsia" w:eastAsiaTheme="majorEastAsia" w:hAnsiTheme="majorEastAsia" w:cs="Helvetica" w:hint="eastAsia"/>
          <w:color w:val="000000"/>
          <w:szCs w:val="21"/>
        </w:rPr>
        <w:t>“</w:t>
      </w:r>
      <w:r w:rsidR="00D151B4" w:rsidRPr="009C33F2">
        <w:rPr>
          <w:rFonts w:asciiTheme="majorEastAsia" w:eastAsiaTheme="majorEastAsia" w:hAnsiTheme="majorEastAsia" w:cs="Helvetica" w:hint="eastAsia"/>
          <w:color w:val="000000"/>
          <w:szCs w:val="21"/>
        </w:rPr>
        <w:t>不</w:t>
      </w:r>
      <w:r w:rsidRPr="009C33F2">
        <w:rPr>
          <w:rFonts w:asciiTheme="majorEastAsia" w:eastAsiaTheme="majorEastAsia" w:hAnsiTheme="majorEastAsia" w:cs="Helvetica" w:hint="eastAsia"/>
          <w:color w:val="000000"/>
          <w:szCs w:val="21"/>
        </w:rPr>
        <w:t>允许</w:t>
      </w:r>
      <w:r w:rsidR="005D0411" w:rsidRPr="009C33F2">
        <w:rPr>
          <w:rFonts w:asciiTheme="majorEastAsia" w:eastAsiaTheme="majorEastAsia" w:hAnsiTheme="majorEastAsia" w:cs="Helvetica" w:hint="eastAsia"/>
          <w:color w:val="000000"/>
          <w:szCs w:val="21"/>
        </w:rPr>
        <w:t>”</w:t>
      </w:r>
      <w:r w:rsidRPr="009C33F2">
        <w:rPr>
          <w:rFonts w:asciiTheme="majorEastAsia" w:eastAsiaTheme="majorEastAsia" w:hAnsiTheme="majorEastAsia" w:cs="Helvetica" w:hint="eastAsia"/>
          <w:color w:val="000000"/>
          <w:szCs w:val="21"/>
        </w:rPr>
        <w:t>时，该配置无效</w:t>
      </w:r>
      <w:r w:rsidR="006A7F8C" w:rsidRPr="009C33F2">
        <w:rPr>
          <w:rFonts w:asciiTheme="majorEastAsia" w:eastAsiaTheme="majorEastAsia" w:hAnsiTheme="majorEastAsia" w:cs="Helvetica" w:hint="eastAsia"/>
          <w:color w:val="000000"/>
          <w:szCs w:val="21"/>
        </w:rPr>
        <w:t>。</w:t>
      </w:r>
    </w:p>
    <w:p w14:paraId="51007E32" w14:textId="77777777" w:rsidR="0087686A" w:rsidRPr="009C33F2" w:rsidRDefault="00314FDA" w:rsidP="00314FDA">
      <w:pPr>
        <w:pStyle w:val="10"/>
        <w:rPr>
          <w:rFonts w:asciiTheme="majorEastAsia" w:eastAsiaTheme="majorEastAsia" w:hAnsiTheme="majorEastAsia"/>
          <w:noProof/>
        </w:rPr>
      </w:pPr>
      <w:bookmarkStart w:id="63" w:name="_欠费额度设置"/>
      <w:bookmarkStart w:id="64" w:name="_Toc511220442"/>
      <w:bookmarkEnd w:id="63"/>
      <w:r w:rsidRPr="009C33F2">
        <w:rPr>
          <w:rFonts w:asciiTheme="majorEastAsia" w:eastAsiaTheme="majorEastAsia" w:hAnsiTheme="majorEastAsia" w:hint="eastAsia"/>
          <w:noProof/>
        </w:rPr>
        <w:lastRenderedPageBreak/>
        <w:t>欠费额度设置</w:t>
      </w:r>
      <w:bookmarkEnd w:id="64"/>
    </w:p>
    <w:p w14:paraId="1AF6140A" w14:textId="7A3CAF21" w:rsidR="0087686A" w:rsidRPr="009C33F2" w:rsidRDefault="0087686A" w:rsidP="00615A8B">
      <w:pPr>
        <w:ind w:firstLine="420"/>
        <w:rPr>
          <w:rFonts w:asciiTheme="majorEastAsia" w:eastAsiaTheme="majorEastAsia" w:hAnsiTheme="majorEastAsia"/>
        </w:rPr>
      </w:pPr>
      <w:r w:rsidRPr="009C33F2">
        <w:rPr>
          <w:rFonts w:asciiTheme="majorEastAsia" w:eastAsiaTheme="majorEastAsia" w:hAnsiTheme="majorEastAsia" w:hint="eastAsia"/>
        </w:rPr>
        <w:t>打开</w:t>
      </w:r>
      <w:r w:rsidR="00FF5237"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配置】-【计费系统管理】-【欠费管理】-</w:t>
      </w:r>
      <w:r w:rsidR="00615A8B" w:rsidRPr="009C33F2">
        <w:rPr>
          <w:rFonts w:asciiTheme="majorEastAsia" w:eastAsiaTheme="majorEastAsia" w:hAnsiTheme="majorEastAsia" w:hint="eastAsia"/>
        </w:rPr>
        <w:t>【</w:t>
      </w:r>
      <w:r w:rsidR="00314FDA" w:rsidRPr="009C33F2">
        <w:rPr>
          <w:rFonts w:asciiTheme="majorEastAsia" w:eastAsiaTheme="majorEastAsia" w:hAnsiTheme="majorEastAsia" w:hint="eastAsia"/>
        </w:rPr>
        <w:t>欠费额度设置</w:t>
      </w:r>
      <w:r w:rsidR="00615A8B" w:rsidRPr="009C33F2">
        <w:rPr>
          <w:rFonts w:asciiTheme="majorEastAsia" w:eastAsiaTheme="majorEastAsia" w:hAnsiTheme="majorEastAsia" w:hint="eastAsia"/>
        </w:rPr>
        <w:t>】菜单，如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_Ref510516182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8</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所示。本菜单与“欠费控制级别”菜单共同使用，用来根据各个科室、收费类别、就诊类别或其他约束条件来约束患者，并根据该患者的欠费额度，判断所属的欠费控制级别，按照欠费级别进行相关的操作控制。</w:t>
      </w:r>
    </w:p>
    <w:p w14:paraId="7E95EE8C" w14:textId="77777777" w:rsidR="005644E2" w:rsidRPr="009C33F2" w:rsidRDefault="00FF5237"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50898856" wp14:editId="47402528">
            <wp:extent cx="5274310" cy="2640818"/>
            <wp:effectExtent l="0" t="0" r="254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640818"/>
                    </a:xfrm>
                    <a:prstGeom prst="rect">
                      <a:avLst/>
                    </a:prstGeom>
                  </pic:spPr>
                </pic:pic>
              </a:graphicData>
            </a:graphic>
          </wp:inline>
        </w:drawing>
      </w:r>
    </w:p>
    <w:p w14:paraId="3499EEA7" w14:textId="2DAB4C27" w:rsidR="00615A8B" w:rsidRPr="009C33F2" w:rsidRDefault="005644E2" w:rsidP="005644E2">
      <w:pPr>
        <w:pStyle w:val="aff0"/>
        <w:rPr>
          <w:rFonts w:asciiTheme="majorEastAsia" w:eastAsiaTheme="majorEastAsia" w:hAnsiTheme="majorEastAsia"/>
        </w:rPr>
      </w:pPr>
      <w:bookmarkStart w:id="65" w:name="_Ref510516182"/>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8</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65"/>
    </w:p>
    <w:p w14:paraId="10655071" w14:textId="051790F5" w:rsidR="0087686A" w:rsidRPr="009C33F2" w:rsidRDefault="0087686A" w:rsidP="0087686A">
      <w:pPr>
        <w:ind w:firstLine="420"/>
        <w:rPr>
          <w:rFonts w:asciiTheme="majorEastAsia" w:eastAsiaTheme="majorEastAsia" w:hAnsiTheme="majorEastAsia"/>
        </w:rPr>
      </w:pPr>
      <w:r w:rsidRPr="009C33F2">
        <w:rPr>
          <w:rFonts w:asciiTheme="majorEastAsia" w:eastAsiaTheme="majorEastAsia" w:hAnsiTheme="majorEastAsia" w:hint="eastAsia"/>
        </w:rPr>
        <w:t>界面上方，可以选择【通道】，通道包括“非绿色通道”和“绿色通道”，选择通道后，会在下方显示对应的欠费额度控制列表。是否为绿色通道，在【住院登记】界面下方的【入院情况】选择，如果为</w:t>
      </w:r>
      <w:r w:rsidR="005D0411" w:rsidRPr="009C33F2">
        <w:rPr>
          <w:rFonts w:asciiTheme="majorEastAsia" w:eastAsiaTheme="majorEastAsia" w:hAnsiTheme="majorEastAsia" w:hint="eastAsia"/>
        </w:rPr>
        <w:t>“</w:t>
      </w:r>
      <w:r w:rsidRPr="009C33F2">
        <w:rPr>
          <w:rFonts w:asciiTheme="majorEastAsia" w:eastAsiaTheme="majorEastAsia" w:hAnsiTheme="majorEastAsia" w:hint="eastAsia"/>
        </w:rPr>
        <w:t>非绿色通道</w:t>
      </w:r>
      <w:r w:rsidR="005D0411" w:rsidRPr="009C33F2">
        <w:rPr>
          <w:rFonts w:asciiTheme="majorEastAsia" w:eastAsiaTheme="majorEastAsia" w:hAnsiTheme="majorEastAsia" w:hint="eastAsia"/>
        </w:rPr>
        <w:t>”</w:t>
      </w:r>
      <w:r w:rsidRPr="009C33F2">
        <w:rPr>
          <w:rFonts w:asciiTheme="majorEastAsia" w:eastAsiaTheme="majorEastAsia" w:hAnsiTheme="majorEastAsia" w:hint="eastAsia"/>
        </w:rPr>
        <w:t>，则取非绿色通道列表中的数据，如果为</w:t>
      </w:r>
      <w:r w:rsidR="005D0411" w:rsidRPr="009C33F2">
        <w:rPr>
          <w:rFonts w:asciiTheme="majorEastAsia" w:eastAsiaTheme="majorEastAsia" w:hAnsiTheme="majorEastAsia" w:hint="eastAsia"/>
        </w:rPr>
        <w:t>“</w:t>
      </w:r>
      <w:r w:rsidRPr="009C33F2">
        <w:rPr>
          <w:rFonts w:asciiTheme="majorEastAsia" w:eastAsiaTheme="majorEastAsia" w:hAnsiTheme="majorEastAsia" w:hint="eastAsia"/>
        </w:rPr>
        <w:t>绿色通道</w:t>
      </w:r>
      <w:r w:rsidRPr="009C33F2">
        <w:rPr>
          <w:rFonts w:asciiTheme="majorEastAsia" w:eastAsiaTheme="majorEastAsia" w:hAnsiTheme="majorEastAsia"/>
        </w:rPr>
        <w:t>”</w:t>
      </w:r>
      <w:r w:rsidRPr="009C33F2">
        <w:rPr>
          <w:rFonts w:asciiTheme="majorEastAsia" w:eastAsiaTheme="majorEastAsia" w:hAnsiTheme="majorEastAsia" w:hint="eastAsia"/>
        </w:rPr>
        <w:t>，则取绿色通道列表中的数据</w:t>
      </w:r>
      <w:r w:rsidR="00615A8B" w:rsidRPr="009C33F2">
        <w:rPr>
          <w:rFonts w:asciiTheme="majorEastAsia" w:eastAsiaTheme="majorEastAsia" w:hAnsiTheme="majorEastAsia" w:hint="eastAsia"/>
        </w:rPr>
        <w:t>，如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_Ref510516189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8</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5644E2" w:rsidRPr="009C33F2">
        <w:rPr>
          <w:rFonts w:asciiTheme="majorEastAsia" w:eastAsiaTheme="majorEastAsia" w:hAnsiTheme="majorEastAsia"/>
        </w:rPr>
        <w:fldChar w:fldCharType="end"/>
      </w:r>
      <w:r w:rsidR="00615A8B" w:rsidRPr="009C33F2">
        <w:rPr>
          <w:rFonts w:asciiTheme="majorEastAsia" w:eastAsiaTheme="majorEastAsia" w:hAnsiTheme="majorEastAsia" w:hint="eastAsia"/>
        </w:rPr>
        <w:t>所示。</w:t>
      </w:r>
    </w:p>
    <w:p w14:paraId="2912FAE3" w14:textId="77777777" w:rsidR="005644E2" w:rsidRPr="009C33F2" w:rsidRDefault="00615A8B" w:rsidP="005644E2">
      <w:pPr>
        <w:keepNext/>
        <w:ind w:firstLine="420"/>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02DE482D" wp14:editId="24839541">
            <wp:extent cx="5274310" cy="28105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810510"/>
                    </a:xfrm>
                    <a:prstGeom prst="rect">
                      <a:avLst/>
                    </a:prstGeom>
                  </pic:spPr>
                </pic:pic>
              </a:graphicData>
            </a:graphic>
          </wp:inline>
        </w:drawing>
      </w:r>
    </w:p>
    <w:p w14:paraId="2DBE1BB7" w14:textId="770CFD43" w:rsidR="00615A8B" w:rsidRPr="009C33F2" w:rsidRDefault="005644E2" w:rsidP="005644E2">
      <w:pPr>
        <w:pStyle w:val="aff0"/>
        <w:rPr>
          <w:rFonts w:asciiTheme="majorEastAsia" w:eastAsiaTheme="majorEastAsia" w:hAnsiTheme="majorEastAsia"/>
        </w:rPr>
      </w:pPr>
      <w:bookmarkStart w:id="66" w:name="_Ref510516189"/>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8</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66"/>
    </w:p>
    <w:p w14:paraId="713A17F0" w14:textId="77777777" w:rsidR="0087686A" w:rsidRPr="009C33F2" w:rsidRDefault="00040074" w:rsidP="0087686A">
      <w:pPr>
        <w:ind w:firstLine="420"/>
        <w:rPr>
          <w:rFonts w:asciiTheme="majorEastAsia" w:eastAsiaTheme="majorEastAsia" w:hAnsiTheme="majorEastAsia"/>
        </w:rPr>
      </w:pPr>
      <w:r w:rsidRPr="009C33F2">
        <w:rPr>
          <w:rFonts w:asciiTheme="majorEastAsia" w:eastAsiaTheme="majorEastAsia" w:hAnsiTheme="majorEastAsia" w:hint="eastAsia"/>
        </w:rPr>
        <w:t>非绿色</w:t>
      </w:r>
      <w:r w:rsidR="00615A8B" w:rsidRPr="009C33F2">
        <w:rPr>
          <w:rFonts w:asciiTheme="majorEastAsia" w:eastAsiaTheme="majorEastAsia" w:hAnsiTheme="majorEastAsia" w:hint="eastAsia"/>
        </w:rPr>
        <w:t>通道欠费额度配置</w:t>
      </w:r>
      <w:r w:rsidR="0087686A" w:rsidRPr="009C33F2">
        <w:rPr>
          <w:rFonts w:asciiTheme="majorEastAsia" w:eastAsiaTheme="majorEastAsia" w:hAnsiTheme="majorEastAsia" w:hint="eastAsia"/>
        </w:rPr>
        <w:t>操作步骤如下：</w:t>
      </w:r>
    </w:p>
    <w:p w14:paraId="5CB557EF"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不选择记录，点击【添加】按钮，在列表下方输入【收费类别】、【就诊类型】或</w:t>
      </w:r>
      <w:r w:rsidRPr="009C33F2">
        <w:rPr>
          <w:rFonts w:asciiTheme="majorEastAsia" w:eastAsiaTheme="majorEastAsia" w:hAnsiTheme="majorEastAsia" w:hint="eastAsia"/>
          <w:noProof/>
        </w:rPr>
        <w:lastRenderedPageBreak/>
        <w:t>其他约束条件，点击【保存】按钮增加记录。</w:t>
      </w:r>
    </w:p>
    <w:p w14:paraId="33FB4E81"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选中记录，点击【修改】按钮并修改记录，点击【保存】修改记录。</w:t>
      </w:r>
    </w:p>
    <w:p w14:paraId="4AFF8D2B"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选中记录，点击【删除】，可以删除记录。</w:t>
      </w:r>
    </w:p>
    <w:p w14:paraId="48D79073" w14:textId="7420C62A" w:rsidR="0087686A" w:rsidRPr="009C33F2" w:rsidRDefault="0087686A" w:rsidP="0087686A">
      <w:pPr>
        <w:rPr>
          <w:rFonts w:asciiTheme="majorEastAsia" w:eastAsiaTheme="majorEastAsia" w:hAnsiTheme="majorEastAsia"/>
        </w:rPr>
      </w:pPr>
      <w:r w:rsidRPr="009C33F2">
        <w:rPr>
          <w:rFonts w:asciiTheme="majorEastAsia" w:eastAsiaTheme="majorEastAsia" w:hAnsiTheme="majorEastAsia" w:hint="eastAsia"/>
        </w:rPr>
        <w:t>右键选中一条记录，点击【欠费额度】弹出界面如下图所示，该界面可以添加欠费级别和级别对应的欠费额度</w:t>
      </w:r>
      <w:r w:rsidR="00FF5237" w:rsidRPr="009C33F2">
        <w:rPr>
          <w:rFonts w:asciiTheme="majorEastAsia" w:eastAsiaTheme="majorEastAsia" w:hAnsiTheme="majorEastAsia" w:hint="eastAsia"/>
        </w:rPr>
        <w:t>，如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_Ref510516198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8</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5644E2" w:rsidRPr="009C33F2">
        <w:rPr>
          <w:rFonts w:asciiTheme="majorEastAsia" w:eastAsiaTheme="majorEastAsia" w:hAnsiTheme="majorEastAsia"/>
        </w:rPr>
        <w:fldChar w:fldCharType="end"/>
      </w:r>
      <w:r w:rsidR="00FF5237" w:rsidRPr="009C33F2">
        <w:rPr>
          <w:rFonts w:asciiTheme="majorEastAsia" w:eastAsiaTheme="majorEastAsia" w:hAnsiTheme="majorEastAsia" w:hint="eastAsia"/>
        </w:rPr>
        <w:t>所示</w:t>
      </w:r>
      <w:r w:rsidRPr="009C33F2">
        <w:rPr>
          <w:rFonts w:asciiTheme="majorEastAsia" w:eastAsiaTheme="majorEastAsia" w:hAnsiTheme="majorEastAsia" w:hint="eastAsia"/>
        </w:rPr>
        <w:t>。</w:t>
      </w:r>
      <w:r w:rsidR="0019006E" w:rsidRPr="009C33F2">
        <w:rPr>
          <w:rFonts w:asciiTheme="majorEastAsia" w:eastAsiaTheme="majorEastAsia" w:hAnsiTheme="majorEastAsia" w:hint="eastAsia"/>
        </w:rPr>
        <w:t>其中【费用比例】用于设定账单总费用</w:t>
      </w:r>
      <w:r w:rsidR="00DE6390" w:rsidRPr="009C33F2">
        <w:rPr>
          <w:rFonts w:asciiTheme="majorEastAsia" w:eastAsiaTheme="majorEastAsia" w:hAnsiTheme="majorEastAsia" w:hint="eastAsia"/>
        </w:rPr>
        <w:t>中参与欠费计算</w:t>
      </w:r>
      <w:r w:rsidR="0019006E" w:rsidRPr="009C33F2">
        <w:rPr>
          <w:rFonts w:asciiTheme="majorEastAsia" w:eastAsiaTheme="majorEastAsia" w:hAnsiTheme="majorEastAsia" w:hint="eastAsia"/>
        </w:rPr>
        <w:t>的比例。</w:t>
      </w:r>
    </w:p>
    <w:p w14:paraId="477FDC82" w14:textId="77777777" w:rsidR="000F157E" w:rsidRPr="009C33F2" w:rsidRDefault="000F157E" w:rsidP="000F157E">
      <w:pPr>
        <w:rPr>
          <w:rFonts w:asciiTheme="majorEastAsia" w:eastAsiaTheme="majorEastAsia" w:hAnsiTheme="majorEastAsia"/>
        </w:rPr>
      </w:pPr>
      <w:r w:rsidRPr="009C33F2">
        <w:rPr>
          <w:rFonts w:asciiTheme="majorEastAsia" w:eastAsiaTheme="majorEastAsia" w:hAnsiTheme="majorEastAsia" w:hint="eastAsia"/>
        </w:rPr>
        <w:t>具体说明如下：</w:t>
      </w:r>
    </w:p>
    <w:p w14:paraId="0F3B3E85" w14:textId="660DC9F7" w:rsidR="000F157E" w:rsidRPr="009C33F2" w:rsidRDefault="000F157E" w:rsidP="000F157E">
      <w:pPr>
        <w:pStyle w:val="aff2"/>
        <w:numPr>
          <w:ilvl w:val="0"/>
          <w:numId w:val="24"/>
        </w:numPr>
        <w:ind w:firstLineChars="0"/>
        <w:rPr>
          <w:rFonts w:asciiTheme="majorEastAsia" w:eastAsiaTheme="majorEastAsia" w:hAnsiTheme="majorEastAsia"/>
        </w:rPr>
      </w:pPr>
      <w:r w:rsidRPr="009C33F2">
        <w:rPr>
          <w:rFonts w:asciiTheme="majorEastAsia" w:eastAsiaTheme="majorEastAsia" w:hAnsiTheme="majorEastAsia" w:hint="eastAsia"/>
        </w:rPr>
        <w:t xml:space="preserve">【额度类型】：不同额度类型时，欠费计算方式不同 </w:t>
      </w:r>
    </w:p>
    <w:p w14:paraId="6EDA3F3E" w14:textId="2EC006E2" w:rsidR="000F157E" w:rsidRPr="009C33F2" w:rsidRDefault="000F157E" w:rsidP="000F157E">
      <w:pPr>
        <w:pStyle w:val="aff2"/>
        <w:numPr>
          <w:ilvl w:val="0"/>
          <w:numId w:val="27"/>
        </w:numPr>
        <w:ind w:firstLineChars="0"/>
        <w:rPr>
          <w:rFonts w:asciiTheme="majorEastAsia" w:eastAsiaTheme="majorEastAsia" w:hAnsiTheme="majorEastAsia"/>
        </w:rPr>
      </w:pPr>
      <w:r w:rsidRPr="009C33F2">
        <w:rPr>
          <w:rFonts w:asciiTheme="majorEastAsia" w:eastAsiaTheme="majorEastAsia" w:hAnsiTheme="majorEastAsia" w:hint="eastAsia"/>
        </w:rPr>
        <w:t>【额度类型】为”欠费额度”： 欠费额度计算方式：患者欠费=押金总额+担保金额-患者账单总费用*【费用比例】</w:t>
      </w:r>
    </w:p>
    <w:p w14:paraId="45B91FF0" w14:textId="13166256" w:rsidR="000F157E" w:rsidRPr="009C33F2" w:rsidRDefault="000F157E" w:rsidP="000F157E">
      <w:pPr>
        <w:pStyle w:val="aff2"/>
        <w:numPr>
          <w:ilvl w:val="0"/>
          <w:numId w:val="27"/>
        </w:numPr>
        <w:ind w:firstLineChars="0"/>
        <w:rPr>
          <w:rFonts w:asciiTheme="majorEastAsia" w:eastAsiaTheme="majorEastAsia" w:hAnsiTheme="majorEastAsia"/>
        </w:rPr>
      </w:pPr>
      <w:r w:rsidRPr="009C33F2">
        <w:rPr>
          <w:rFonts w:asciiTheme="majorEastAsia" w:eastAsiaTheme="majorEastAsia" w:hAnsiTheme="majorEastAsia" w:hint="eastAsia"/>
        </w:rPr>
        <w:t>【额度类型】为”押金额度”： 目前该配置没有作用</w:t>
      </w:r>
    </w:p>
    <w:p w14:paraId="6A0B221C" w14:textId="6BF3EF94" w:rsidR="000F157E" w:rsidRPr="009C33F2" w:rsidRDefault="000F157E" w:rsidP="000F157E">
      <w:pPr>
        <w:pStyle w:val="aff2"/>
        <w:numPr>
          <w:ilvl w:val="0"/>
          <w:numId w:val="25"/>
        </w:numPr>
        <w:ind w:firstLineChars="0"/>
        <w:rPr>
          <w:rFonts w:asciiTheme="majorEastAsia" w:eastAsiaTheme="majorEastAsia" w:hAnsiTheme="majorEastAsia"/>
        </w:rPr>
      </w:pPr>
      <w:r w:rsidRPr="009C33F2">
        <w:rPr>
          <w:rFonts w:asciiTheme="majorEastAsia" w:eastAsiaTheme="majorEastAsia" w:hAnsiTheme="majorEastAsia" w:hint="eastAsia"/>
        </w:rPr>
        <w:t>【控制级别】：参见“</w:t>
      </w:r>
      <w:hyperlink w:anchor="_欠费控制级别" w:history="1">
        <w:r w:rsidRPr="009C33F2">
          <w:rPr>
            <w:rStyle w:val="a3"/>
            <w:rFonts w:asciiTheme="majorEastAsia" w:eastAsiaTheme="majorEastAsia" w:hAnsiTheme="majorEastAsia" w:hint="eastAsia"/>
          </w:rPr>
          <w:t>7欠费控制级别</w:t>
        </w:r>
      </w:hyperlink>
      <w:r w:rsidRPr="009C33F2">
        <w:rPr>
          <w:rFonts w:asciiTheme="majorEastAsia" w:eastAsiaTheme="majorEastAsia" w:hAnsiTheme="majorEastAsia" w:hint="eastAsia"/>
        </w:rPr>
        <w:t>”</w:t>
      </w:r>
    </w:p>
    <w:p w14:paraId="264DA6DD" w14:textId="61E6BBE0" w:rsidR="000F157E" w:rsidRPr="009C33F2" w:rsidRDefault="000F157E" w:rsidP="000F157E">
      <w:pPr>
        <w:pStyle w:val="aff2"/>
        <w:numPr>
          <w:ilvl w:val="0"/>
          <w:numId w:val="25"/>
        </w:numPr>
        <w:ind w:firstLineChars="0"/>
        <w:rPr>
          <w:rFonts w:asciiTheme="majorEastAsia" w:eastAsiaTheme="majorEastAsia" w:hAnsiTheme="majorEastAsia"/>
        </w:rPr>
      </w:pPr>
      <w:r w:rsidRPr="009C33F2">
        <w:rPr>
          <w:rFonts w:asciiTheme="majorEastAsia" w:eastAsiaTheme="majorEastAsia" w:hAnsiTheme="majorEastAsia" w:hint="eastAsia"/>
        </w:rPr>
        <w:t>【费用比例】：当【额度类型】为“欠费额度”时，设定账单总费用中参与欠费计算的比例。</w:t>
      </w:r>
    </w:p>
    <w:p w14:paraId="56D15D5C" w14:textId="77777777" w:rsidR="005644E2" w:rsidRPr="009C33F2" w:rsidRDefault="0087686A"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6701AD37" wp14:editId="465EF637">
            <wp:extent cx="5486400" cy="1581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14:paraId="10CD5FDA" w14:textId="1FE84297" w:rsidR="00C341DE" w:rsidRPr="009C33F2" w:rsidRDefault="005644E2" w:rsidP="005644E2">
      <w:pPr>
        <w:pStyle w:val="aff0"/>
        <w:rPr>
          <w:rFonts w:asciiTheme="majorEastAsia" w:eastAsiaTheme="majorEastAsia" w:hAnsiTheme="majorEastAsia"/>
        </w:rPr>
      </w:pPr>
      <w:bookmarkStart w:id="67" w:name="_Ref510516198"/>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8</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67"/>
    </w:p>
    <w:p w14:paraId="66D32258" w14:textId="0C2C6304" w:rsidR="0087686A" w:rsidRPr="009C33F2" w:rsidRDefault="005644E2" w:rsidP="0087686A">
      <w:pPr>
        <w:rPr>
          <w:rFonts w:asciiTheme="majorEastAsia" w:eastAsiaTheme="majorEastAsia" w:hAnsiTheme="majorEastAsia"/>
        </w:rPr>
      </w:pPr>
      <w:r w:rsidRPr="009C33F2">
        <w:rPr>
          <w:rFonts w:asciiTheme="majorEastAsia" w:eastAsiaTheme="majorEastAsia" w:hAnsiTheme="majorEastAsia"/>
        </w:rPr>
        <w:t xml:space="preserve"> </w:t>
      </w:r>
      <w:r w:rsidR="0087686A" w:rsidRPr="009C33F2">
        <w:rPr>
          <w:rFonts w:asciiTheme="majorEastAsia" w:eastAsiaTheme="majorEastAsia" w:hAnsiTheme="majorEastAsia"/>
        </w:rPr>
        <w:t>“</w:t>
      </w:r>
      <w:r w:rsidR="0087686A" w:rsidRPr="009C33F2">
        <w:rPr>
          <w:rFonts w:asciiTheme="majorEastAsia" w:eastAsiaTheme="majorEastAsia" w:hAnsiTheme="majorEastAsia" w:hint="eastAsia"/>
        </w:rPr>
        <w:t>欠费额度</w:t>
      </w:r>
      <w:r w:rsidR="0087686A" w:rsidRPr="009C33F2">
        <w:rPr>
          <w:rFonts w:asciiTheme="majorEastAsia" w:eastAsiaTheme="majorEastAsia" w:hAnsiTheme="majorEastAsia"/>
        </w:rPr>
        <w:t>”</w:t>
      </w:r>
      <w:r w:rsidR="0087686A" w:rsidRPr="009C33F2">
        <w:rPr>
          <w:rFonts w:asciiTheme="majorEastAsia" w:eastAsiaTheme="majorEastAsia" w:hAnsiTheme="majorEastAsia" w:hint="eastAsia"/>
        </w:rPr>
        <w:t>界面应用举例：</w:t>
      </w:r>
    </w:p>
    <w:p w14:paraId="4CD98813" w14:textId="77777777" w:rsidR="0087686A" w:rsidRPr="009C33F2" w:rsidRDefault="0087686A" w:rsidP="0087686A">
      <w:pPr>
        <w:numPr>
          <w:ilvl w:val="0"/>
          <w:numId w:val="16"/>
        </w:numPr>
        <w:rPr>
          <w:rFonts w:asciiTheme="majorEastAsia" w:eastAsiaTheme="majorEastAsia" w:hAnsiTheme="majorEastAsia"/>
        </w:rPr>
      </w:pPr>
      <w:r w:rsidRPr="009C33F2">
        <w:rPr>
          <w:rFonts w:asciiTheme="majorEastAsia" w:eastAsiaTheme="majorEastAsia" w:hAnsiTheme="majorEastAsia" w:hint="eastAsia"/>
        </w:rPr>
        <w:t>【额度类型】为</w:t>
      </w:r>
      <w:r w:rsidRPr="009C33F2">
        <w:rPr>
          <w:rFonts w:asciiTheme="majorEastAsia" w:eastAsiaTheme="majorEastAsia" w:hAnsiTheme="majorEastAsia"/>
        </w:rPr>
        <w:t>”</w:t>
      </w:r>
      <w:r w:rsidRPr="009C33F2">
        <w:rPr>
          <w:rFonts w:asciiTheme="majorEastAsia" w:eastAsiaTheme="majorEastAsia" w:hAnsiTheme="majorEastAsia" w:hint="eastAsia"/>
        </w:rPr>
        <w:t>欠费额度</w:t>
      </w:r>
      <w:r w:rsidRPr="009C33F2">
        <w:rPr>
          <w:rFonts w:asciiTheme="majorEastAsia" w:eastAsiaTheme="majorEastAsia" w:hAnsiTheme="majorEastAsia"/>
        </w:rPr>
        <w:t>”</w:t>
      </w:r>
      <w:r w:rsidRPr="009C33F2">
        <w:rPr>
          <w:rFonts w:asciiTheme="majorEastAsia" w:eastAsiaTheme="majorEastAsia" w:hAnsiTheme="majorEastAsia" w:hint="eastAsia"/>
        </w:rPr>
        <w:t>：</w:t>
      </w:r>
    </w:p>
    <w:p w14:paraId="50460F47" w14:textId="77777777" w:rsidR="0087686A" w:rsidRPr="009C33F2" w:rsidRDefault="0087686A" w:rsidP="0087686A">
      <w:pPr>
        <w:ind w:left="360"/>
        <w:rPr>
          <w:rFonts w:asciiTheme="majorEastAsia" w:eastAsiaTheme="majorEastAsia" w:hAnsiTheme="majorEastAsia"/>
        </w:rPr>
      </w:pPr>
      <w:r w:rsidRPr="009C33F2">
        <w:rPr>
          <w:rFonts w:asciiTheme="majorEastAsia" w:eastAsiaTheme="majorEastAsia" w:hAnsiTheme="majorEastAsia" w:hint="eastAsia"/>
        </w:rPr>
        <w:t>欠费额度计算方式：患者欠费=押金总额+担保金额-患者账单总费用*【费用比例】</w:t>
      </w:r>
    </w:p>
    <w:p w14:paraId="2AC4F07C" w14:textId="285F3E2F" w:rsidR="0087686A" w:rsidRPr="009C33F2" w:rsidRDefault="0087686A" w:rsidP="0087686A">
      <w:pPr>
        <w:ind w:left="360"/>
        <w:rPr>
          <w:rFonts w:asciiTheme="majorEastAsia" w:eastAsiaTheme="majorEastAsia" w:hAnsiTheme="majorEastAsia"/>
        </w:rPr>
      </w:pPr>
      <w:r w:rsidRPr="009C33F2">
        <w:rPr>
          <w:rFonts w:asciiTheme="majorEastAsia" w:eastAsiaTheme="majorEastAsia" w:hAnsiTheme="majorEastAsia" w:hint="eastAsia"/>
        </w:rPr>
        <w:t>例：设置欠费额度为-4000&lt;=x&lt;-2000，即欠费额度为-2000到-4000，费用比例=0.8</w:t>
      </w:r>
      <w:r w:rsidR="00FF5237" w:rsidRPr="009C33F2">
        <w:rPr>
          <w:rFonts w:asciiTheme="majorEastAsia" w:eastAsiaTheme="majorEastAsia" w:hAnsiTheme="majorEastAsia" w:hint="eastAsia"/>
        </w:rPr>
        <w:t>，如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_Ref510516207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8</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005644E2" w:rsidRPr="009C33F2">
        <w:rPr>
          <w:rFonts w:asciiTheme="majorEastAsia" w:eastAsiaTheme="majorEastAsia" w:hAnsiTheme="majorEastAsia"/>
        </w:rPr>
        <w:fldChar w:fldCharType="end"/>
      </w:r>
      <w:r w:rsidR="00FF5237" w:rsidRPr="009C33F2">
        <w:rPr>
          <w:rFonts w:asciiTheme="majorEastAsia" w:eastAsiaTheme="majorEastAsia" w:hAnsiTheme="majorEastAsia" w:hint="eastAsia"/>
        </w:rPr>
        <w:t>所示。</w:t>
      </w:r>
    </w:p>
    <w:p w14:paraId="2BE00C76" w14:textId="77777777" w:rsidR="005644E2" w:rsidRPr="009C33F2" w:rsidRDefault="0087686A" w:rsidP="005644E2">
      <w:pPr>
        <w:keepNext/>
        <w:ind w:left="360"/>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41870A6" wp14:editId="78A673E2">
            <wp:extent cx="5486400" cy="15811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pic:spPr>
                </pic:pic>
              </a:graphicData>
            </a:graphic>
          </wp:inline>
        </w:drawing>
      </w:r>
    </w:p>
    <w:p w14:paraId="604A88C8" w14:textId="4E6DD2AB" w:rsidR="00C341DE" w:rsidRPr="009C33F2" w:rsidRDefault="005644E2" w:rsidP="005644E2">
      <w:pPr>
        <w:pStyle w:val="aff0"/>
        <w:rPr>
          <w:rFonts w:asciiTheme="majorEastAsia" w:eastAsiaTheme="majorEastAsia" w:hAnsiTheme="majorEastAsia"/>
        </w:rPr>
      </w:pPr>
      <w:bookmarkStart w:id="68" w:name="_Ref510516207"/>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8</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68"/>
    </w:p>
    <w:p w14:paraId="6EF1DE5B" w14:textId="77777777" w:rsidR="0087686A" w:rsidRPr="009C33F2" w:rsidRDefault="0087686A" w:rsidP="0087686A">
      <w:pPr>
        <w:ind w:left="360"/>
        <w:rPr>
          <w:rFonts w:asciiTheme="majorEastAsia" w:eastAsiaTheme="majorEastAsia" w:hAnsiTheme="majorEastAsia"/>
          <w:noProof/>
        </w:rPr>
      </w:pPr>
      <w:r w:rsidRPr="009C33F2">
        <w:rPr>
          <w:rFonts w:asciiTheme="majorEastAsia" w:eastAsiaTheme="majorEastAsia" w:hAnsiTheme="majorEastAsia" w:hint="eastAsia"/>
          <w:noProof/>
        </w:rPr>
        <w:t>患者总费用=10000，总押金=5000，则患者欠费=5000-10000*0.8=-3000</w:t>
      </w:r>
    </w:p>
    <w:p w14:paraId="4FEC4238" w14:textId="77777777" w:rsidR="0087686A" w:rsidRPr="009C33F2" w:rsidRDefault="0087686A" w:rsidP="0087686A">
      <w:pPr>
        <w:ind w:left="360"/>
        <w:rPr>
          <w:rFonts w:asciiTheme="majorEastAsia" w:eastAsiaTheme="majorEastAsia" w:hAnsiTheme="majorEastAsia"/>
          <w:noProof/>
        </w:rPr>
      </w:pPr>
      <w:r w:rsidRPr="009C33F2">
        <w:rPr>
          <w:rFonts w:asciiTheme="majorEastAsia" w:eastAsiaTheme="majorEastAsia" w:hAnsiTheme="majorEastAsia" w:hint="eastAsia"/>
          <w:noProof/>
        </w:rPr>
        <w:t>欠费3000，符合该条记录的条件，则走【控制级别】为</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完全控制</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的流程（</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完全控制</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的控制流程，在</w:t>
      </w:r>
      <w:r w:rsidRPr="009C33F2">
        <w:rPr>
          <w:rFonts w:asciiTheme="majorEastAsia" w:eastAsiaTheme="majorEastAsia" w:hAnsiTheme="majorEastAsia"/>
          <w:noProof/>
        </w:rPr>
        <w:t>”</w:t>
      </w:r>
      <w:r w:rsidR="00FF78FD" w:rsidRPr="009C33F2">
        <w:rPr>
          <w:rFonts w:asciiTheme="majorEastAsia" w:eastAsiaTheme="majorEastAsia" w:hAnsiTheme="majorEastAsia" w:hint="eastAsia"/>
          <w:noProof/>
        </w:rPr>
        <w:t>7.</w:t>
      </w:r>
      <w:r w:rsidRPr="009C33F2">
        <w:rPr>
          <w:rFonts w:asciiTheme="majorEastAsia" w:eastAsiaTheme="majorEastAsia" w:hAnsiTheme="majorEastAsia" w:hint="eastAsia"/>
          <w:noProof/>
        </w:rPr>
        <w:t>欠费控制级别</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菜单维护）</w:t>
      </w:r>
    </w:p>
    <w:p w14:paraId="3D80F8BD" w14:textId="476252D3" w:rsidR="0087686A" w:rsidRPr="009C33F2" w:rsidRDefault="0087686A" w:rsidP="005644E2">
      <w:pPr>
        <w:rPr>
          <w:rFonts w:asciiTheme="majorEastAsia" w:eastAsiaTheme="majorEastAsia" w:hAnsiTheme="majorEastAsia"/>
          <w:b/>
          <w:color w:val="FF0000"/>
        </w:rPr>
      </w:pPr>
      <w:r w:rsidRPr="009C33F2">
        <w:rPr>
          <w:rFonts w:asciiTheme="majorEastAsia" w:eastAsiaTheme="majorEastAsia" w:hAnsiTheme="majorEastAsia" w:hint="eastAsia"/>
          <w:b/>
          <w:color w:val="FF0000"/>
        </w:rPr>
        <w:t>注：列表中的【病种】项内容，取自“</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产品配置</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医生站配置</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医生站</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w:t>
      </w:r>
      <w:r w:rsidR="00FF78FD" w:rsidRPr="009C33F2">
        <w:rPr>
          <w:rFonts w:asciiTheme="majorEastAsia" w:eastAsiaTheme="majorEastAsia" w:hAnsiTheme="majorEastAsia" w:hint="eastAsia"/>
          <w:b/>
          <w:color w:val="FF0000"/>
        </w:rPr>
        <w:t>【</w:t>
      </w:r>
      <w:r w:rsidR="00FF5237" w:rsidRPr="009C33F2">
        <w:rPr>
          <w:rFonts w:asciiTheme="majorEastAsia" w:eastAsiaTheme="majorEastAsia" w:hAnsiTheme="majorEastAsia" w:hint="eastAsia"/>
          <w:b/>
          <w:color w:val="FF0000"/>
        </w:rPr>
        <w:t>医生站设</w:t>
      </w:r>
      <w:r w:rsidRPr="009C33F2">
        <w:rPr>
          <w:rFonts w:asciiTheme="majorEastAsia" w:eastAsiaTheme="majorEastAsia" w:hAnsiTheme="majorEastAsia" w:hint="eastAsia"/>
          <w:b/>
          <w:color w:val="FF0000"/>
        </w:rPr>
        <w:t>置</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诊断设置</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特殊诊断分类</w:t>
      </w:r>
      <w:r w:rsidR="00FF78FD" w:rsidRPr="009C33F2">
        <w:rPr>
          <w:rFonts w:asciiTheme="majorEastAsia" w:eastAsiaTheme="majorEastAsia" w:hAnsiTheme="majorEastAsia" w:hint="eastAsia"/>
          <w:b/>
          <w:color w:val="FF0000"/>
        </w:rPr>
        <w:t>】</w:t>
      </w:r>
      <w:r w:rsidRPr="009C33F2">
        <w:rPr>
          <w:rFonts w:asciiTheme="majorEastAsia" w:eastAsiaTheme="majorEastAsia" w:hAnsiTheme="majorEastAsia" w:hint="eastAsia"/>
          <w:b/>
          <w:color w:val="FF0000"/>
        </w:rPr>
        <w:t>”，目前特殊诊断分类菜单只对门诊有效（以后会添加住院部分）。</w:t>
      </w:r>
    </w:p>
    <w:p w14:paraId="7237D9BC" w14:textId="6F5909FD" w:rsidR="0087686A" w:rsidRPr="009C33F2" w:rsidRDefault="0087686A" w:rsidP="0087686A">
      <w:pPr>
        <w:numPr>
          <w:ilvl w:val="0"/>
          <w:numId w:val="17"/>
        </w:numPr>
        <w:rPr>
          <w:rFonts w:asciiTheme="majorEastAsia" w:eastAsiaTheme="majorEastAsia" w:hAnsiTheme="majorEastAsia"/>
          <w:b/>
          <w:color w:val="FF0000"/>
        </w:rPr>
      </w:pPr>
      <w:r w:rsidRPr="009C33F2">
        <w:rPr>
          <w:rFonts w:asciiTheme="majorEastAsia" w:eastAsiaTheme="majorEastAsia" w:hAnsiTheme="majorEastAsia" w:hint="eastAsia"/>
          <w:b/>
          <w:color w:val="FF0000"/>
        </w:rPr>
        <w:lastRenderedPageBreak/>
        <w:t>列表中的【就诊类型】项，下拉列表中，只有“住院”选项有实际作用，设置为“门诊”无效</w:t>
      </w:r>
    </w:p>
    <w:p w14:paraId="63A8F9C8" w14:textId="77777777" w:rsidR="0087686A" w:rsidRPr="009C33F2" w:rsidRDefault="0087686A" w:rsidP="0087686A">
      <w:pPr>
        <w:pStyle w:val="10"/>
        <w:rPr>
          <w:rFonts w:asciiTheme="majorEastAsia" w:eastAsiaTheme="majorEastAsia" w:hAnsiTheme="majorEastAsia"/>
        </w:rPr>
      </w:pPr>
      <w:bookmarkStart w:id="69" w:name="_Toc511220443"/>
      <w:r w:rsidRPr="009C33F2">
        <w:rPr>
          <w:rFonts w:asciiTheme="majorEastAsia" w:eastAsiaTheme="majorEastAsia" w:hAnsiTheme="majorEastAsia" w:hint="eastAsia"/>
          <w:noProof/>
        </w:rPr>
        <w:lastRenderedPageBreak/>
        <w:t>欠费管理不受控制科室</w:t>
      </w:r>
      <w:bookmarkEnd w:id="69"/>
    </w:p>
    <w:p w14:paraId="64834A7E" w14:textId="025F27A1" w:rsidR="00850F7F" w:rsidRPr="009C33F2" w:rsidRDefault="00850F7F" w:rsidP="0087686A">
      <w:pPr>
        <w:ind w:firstLine="420"/>
        <w:rPr>
          <w:rFonts w:asciiTheme="majorEastAsia" w:eastAsiaTheme="majorEastAsia" w:hAnsiTheme="majorEastAsia"/>
        </w:rPr>
      </w:pPr>
      <w:r w:rsidRPr="009C33F2">
        <w:rPr>
          <w:rFonts w:asciiTheme="majorEastAsia" w:eastAsiaTheme="majorEastAsia" w:hAnsiTheme="majorEastAsia" w:hint="eastAsia"/>
        </w:rPr>
        <w:t>欠费管理不受控制的科室是指事后需要补费的科室。例如，手术室，患者做完手术后，即使已欠费，也要把相应医嘱录入，因为实际费用已经发生。</w:t>
      </w:r>
    </w:p>
    <w:p w14:paraId="1BCD9FA3" w14:textId="68E14D8A" w:rsidR="0087686A" w:rsidRPr="009C33F2" w:rsidRDefault="0087686A" w:rsidP="0087686A">
      <w:pPr>
        <w:ind w:firstLine="420"/>
        <w:rPr>
          <w:rFonts w:asciiTheme="majorEastAsia" w:eastAsiaTheme="majorEastAsia" w:hAnsiTheme="majorEastAsia"/>
        </w:rPr>
      </w:pPr>
      <w:r w:rsidRPr="009C33F2">
        <w:rPr>
          <w:rFonts w:asciiTheme="majorEastAsia" w:eastAsiaTheme="majorEastAsia" w:hAnsiTheme="majorEastAsia" w:hint="eastAsia"/>
        </w:rPr>
        <w:t>打开</w:t>
      </w:r>
      <w:r w:rsidR="0054474C"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配置】-【计费系统管理】-【欠费管理】-</w:t>
      </w:r>
      <w:r w:rsidR="00213842" w:rsidRPr="009C33F2">
        <w:rPr>
          <w:rFonts w:asciiTheme="majorEastAsia" w:eastAsiaTheme="majorEastAsia" w:hAnsiTheme="majorEastAsia" w:hint="eastAsia"/>
        </w:rPr>
        <w:t>【欠费管理不受</w:t>
      </w:r>
      <w:r w:rsidRPr="009C33F2">
        <w:rPr>
          <w:rFonts w:asciiTheme="majorEastAsia" w:eastAsiaTheme="majorEastAsia" w:hAnsiTheme="majorEastAsia" w:hint="eastAsia"/>
        </w:rPr>
        <w:t>控制科室】菜单，可以添加科室，并设置开始日</w:t>
      </w:r>
      <w:r w:rsidR="0054474C" w:rsidRPr="009C33F2">
        <w:rPr>
          <w:rFonts w:asciiTheme="majorEastAsia" w:eastAsiaTheme="majorEastAsia" w:hAnsiTheme="majorEastAsia" w:hint="eastAsia"/>
        </w:rPr>
        <w:t>期和结束日期。界面展示如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_Ref510516225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9</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3D328597" w14:textId="132EB61E" w:rsidR="00B5016E" w:rsidRPr="009C33F2" w:rsidRDefault="00B5016E" w:rsidP="00B5016E">
      <w:pPr>
        <w:ind w:firstLine="420"/>
        <w:rPr>
          <w:rFonts w:asciiTheme="majorEastAsia" w:eastAsiaTheme="majorEastAsia" w:hAnsiTheme="majorEastAsia"/>
        </w:rPr>
      </w:pPr>
      <w:r w:rsidRPr="009C33F2">
        <w:rPr>
          <w:rFonts w:asciiTheme="majorEastAsia" w:eastAsiaTheme="majorEastAsia" w:hAnsiTheme="majorEastAsia" w:hint="eastAsia"/>
        </w:rPr>
        <w:t>设置后，用户登录科室不走欠费控制流程，开医嘱</w:t>
      </w:r>
      <w:r w:rsidR="0087686A" w:rsidRPr="009C33F2">
        <w:rPr>
          <w:rFonts w:asciiTheme="majorEastAsia" w:eastAsiaTheme="majorEastAsia" w:hAnsiTheme="majorEastAsia" w:hint="eastAsia"/>
        </w:rPr>
        <w:t>不再受控制。</w:t>
      </w:r>
    </w:p>
    <w:p w14:paraId="3A71FE37" w14:textId="3F644C8E" w:rsidR="0087686A" w:rsidRPr="009C33F2" w:rsidRDefault="00B5016E" w:rsidP="00B5016E">
      <w:pPr>
        <w:ind w:firstLine="420"/>
        <w:rPr>
          <w:rFonts w:asciiTheme="majorEastAsia" w:eastAsiaTheme="majorEastAsia" w:hAnsiTheme="majorEastAsia"/>
          <w:color w:val="FF0000"/>
        </w:rPr>
      </w:pPr>
      <w:r w:rsidRPr="009C33F2">
        <w:rPr>
          <w:rFonts w:asciiTheme="majorEastAsia" w:eastAsiaTheme="majorEastAsia" w:hAnsiTheme="majorEastAsia" w:hint="eastAsia"/>
          <w:color w:val="FF0000"/>
        </w:rPr>
        <w:t>该界面只适用于医生登录到维护的不受控制科室后录入医嘱时才能进行控制。对于药房发药、执行医嘱等不做控制。</w:t>
      </w:r>
    </w:p>
    <w:p w14:paraId="746CC18E" w14:textId="77777777" w:rsidR="005644E2" w:rsidRPr="009C33F2" w:rsidRDefault="005E640E"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24B88E4E" wp14:editId="5737FAB6">
            <wp:extent cx="5274310" cy="3117581"/>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117581"/>
                    </a:xfrm>
                    <a:prstGeom prst="rect">
                      <a:avLst/>
                    </a:prstGeom>
                  </pic:spPr>
                </pic:pic>
              </a:graphicData>
            </a:graphic>
          </wp:inline>
        </w:drawing>
      </w:r>
    </w:p>
    <w:p w14:paraId="42326131" w14:textId="65894DB8" w:rsidR="00C341DE" w:rsidRPr="009C33F2" w:rsidRDefault="005644E2" w:rsidP="005644E2">
      <w:pPr>
        <w:pStyle w:val="aff0"/>
        <w:rPr>
          <w:rFonts w:asciiTheme="majorEastAsia" w:eastAsiaTheme="majorEastAsia" w:hAnsiTheme="majorEastAsia"/>
        </w:rPr>
      </w:pPr>
      <w:bookmarkStart w:id="70" w:name="_Ref51051622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9</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70"/>
    </w:p>
    <w:p w14:paraId="7AB2DDD5" w14:textId="77777777" w:rsidR="0087686A" w:rsidRPr="009C33F2" w:rsidRDefault="0087686A" w:rsidP="0087686A">
      <w:pPr>
        <w:pStyle w:val="10"/>
        <w:rPr>
          <w:rFonts w:asciiTheme="majorEastAsia" w:eastAsiaTheme="majorEastAsia" w:hAnsiTheme="majorEastAsia"/>
          <w:noProof/>
        </w:rPr>
      </w:pPr>
      <w:bookmarkStart w:id="71" w:name="OLE_LINK16"/>
      <w:bookmarkStart w:id="72" w:name="OLE_LINK19"/>
      <w:bookmarkStart w:id="73" w:name="_Toc511220444"/>
      <w:r w:rsidRPr="009C33F2">
        <w:rPr>
          <w:rFonts w:asciiTheme="majorEastAsia" w:eastAsiaTheme="majorEastAsia" w:hAnsiTheme="majorEastAsia" w:hint="eastAsia"/>
          <w:noProof/>
        </w:rPr>
        <w:lastRenderedPageBreak/>
        <w:t>押金收据与发票人员设置</w:t>
      </w:r>
      <w:bookmarkEnd w:id="73"/>
    </w:p>
    <w:bookmarkEnd w:id="71"/>
    <w:bookmarkEnd w:id="72"/>
    <w:p w14:paraId="3AF539D4" w14:textId="26689761" w:rsidR="00BC3B69" w:rsidRPr="009C33F2" w:rsidRDefault="00BC3B69" w:rsidP="00BC3B69">
      <w:pPr>
        <w:rPr>
          <w:rFonts w:asciiTheme="majorEastAsia" w:eastAsiaTheme="majorEastAsia" w:hAnsiTheme="majorEastAsia"/>
        </w:rPr>
      </w:pPr>
      <w:r w:rsidRPr="009C33F2">
        <w:rPr>
          <w:rFonts w:asciiTheme="majorEastAsia" w:eastAsiaTheme="majorEastAsia" w:hAnsiTheme="majorEastAsia" w:hint="eastAsia"/>
        </w:rPr>
        <w:t>打开</w:t>
      </w:r>
      <w:r w:rsidR="008B4C0F"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配置】-【计费系统管理】-【其他设置】-【押金收费和发票人员设置】菜单。该菜单用于配置押金收据和发票对应的购入人员、管理人员和收费人员。界面展示如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_Ref510516254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10</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64485754" w14:textId="77777777" w:rsidR="005644E2" w:rsidRPr="009C33F2" w:rsidRDefault="0054474C"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999F0AF" wp14:editId="41B337E0">
            <wp:extent cx="5486400" cy="275526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2755265"/>
                    </a:xfrm>
                    <a:prstGeom prst="rect">
                      <a:avLst/>
                    </a:prstGeom>
                  </pic:spPr>
                </pic:pic>
              </a:graphicData>
            </a:graphic>
          </wp:inline>
        </w:drawing>
      </w:r>
    </w:p>
    <w:p w14:paraId="6CB840D2" w14:textId="2CB84755" w:rsidR="004921C7" w:rsidRPr="009C33F2" w:rsidRDefault="005644E2" w:rsidP="005644E2">
      <w:pPr>
        <w:pStyle w:val="aff0"/>
        <w:rPr>
          <w:rFonts w:asciiTheme="majorEastAsia" w:eastAsiaTheme="majorEastAsia" w:hAnsiTheme="majorEastAsia"/>
        </w:rPr>
      </w:pPr>
      <w:bookmarkStart w:id="74" w:name="_Ref510516254"/>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10</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74"/>
    </w:p>
    <w:p w14:paraId="35FF0298" w14:textId="77777777" w:rsidR="004921C7" w:rsidRPr="009C33F2" w:rsidRDefault="004921C7" w:rsidP="004921C7">
      <w:pPr>
        <w:rPr>
          <w:rFonts w:asciiTheme="majorEastAsia" w:eastAsiaTheme="majorEastAsia" w:hAnsiTheme="majorEastAsia"/>
        </w:rPr>
      </w:pPr>
      <w:r w:rsidRPr="009C33F2">
        <w:rPr>
          <w:rFonts w:asciiTheme="majorEastAsia" w:eastAsiaTheme="majorEastAsia" w:hAnsiTheme="majorEastAsia" w:hint="eastAsia"/>
        </w:rPr>
        <w:t>添加记录：</w:t>
      </w:r>
    </w:p>
    <w:p w14:paraId="13136374" w14:textId="77777777" w:rsidR="004921C7" w:rsidRPr="009C33F2" w:rsidRDefault="004921C7" w:rsidP="004921C7">
      <w:pPr>
        <w:ind w:firstLine="420"/>
        <w:rPr>
          <w:rFonts w:asciiTheme="majorEastAsia" w:eastAsiaTheme="majorEastAsia" w:hAnsiTheme="majorEastAsia"/>
        </w:rPr>
      </w:pPr>
      <w:r w:rsidRPr="009C33F2">
        <w:rPr>
          <w:rFonts w:asciiTheme="majorEastAsia" w:eastAsiaTheme="majorEastAsia" w:hAnsiTheme="majorEastAsia" w:hint="eastAsia"/>
        </w:rPr>
        <w:t>填入【人员类型】、【安全组】、【票据类型】、【用户】信息，点击【添加】按钮，提示保存成功。</w:t>
      </w:r>
    </w:p>
    <w:p w14:paraId="69DB11A2" w14:textId="77777777" w:rsidR="0038123B" w:rsidRPr="009C33F2" w:rsidRDefault="0038123B" w:rsidP="0038123B">
      <w:pPr>
        <w:ind w:firstLine="420"/>
        <w:rPr>
          <w:rFonts w:asciiTheme="majorEastAsia" w:eastAsiaTheme="majorEastAsia" w:hAnsiTheme="majorEastAsia"/>
        </w:rPr>
      </w:pPr>
      <w:r w:rsidRPr="009C33F2">
        <w:rPr>
          <w:rFonts w:asciiTheme="majorEastAsia" w:eastAsiaTheme="majorEastAsia" w:hAnsiTheme="majorEastAsia" w:hint="eastAsia"/>
        </w:rPr>
        <w:t>当【人员类型】为“购入人员”时，【票据类型】变为空，变为不可编辑状态，不需要选择。</w:t>
      </w:r>
    </w:p>
    <w:p w14:paraId="14407269" w14:textId="77777777" w:rsidR="004921C7" w:rsidRPr="009C33F2" w:rsidRDefault="004921C7" w:rsidP="004921C7">
      <w:pPr>
        <w:rPr>
          <w:rFonts w:asciiTheme="majorEastAsia" w:eastAsiaTheme="majorEastAsia" w:hAnsiTheme="majorEastAsia"/>
        </w:rPr>
      </w:pPr>
      <w:r w:rsidRPr="009C33F2">
        <w:rPr>
          <w:rFonts w:asciiTheme="majorEastAsia" w:eastAsiaTheme="majorEastAsia" w:hAnsiTheme="majorEastAsia" w:hint="eastAsia"/>
        </w:rPr>
        <w:t>删除记录：</w:t>
      </w:r>
    </w:p>
    <w:p w14:paraId="0771D19B" w14:textId="77777777" w:rsidR="0087686A" w:rsidRPr="009C33F2" w:rsidRDefault="004921C7" w:rsidP="004921C7">
      <w:pPr>
        <w:rPr>
          <w:rFonts w:asciiTheme="majorEastAsia" w:eastAsiaTheme="majorEastAsia" w:hAnsiTheme="majorEastAsia"/>
        </w:rPr>
      </w:pPr>
      <w:r w:rsidRPr="009C33F2">
        <w:rPr>
          <w:rFonts w:asciiTheme="majorEastAsia" w:eastAsiaTheme="majorEastAsia" w:hAnsiTheme="majorEastAsia" w:hint="eastAsia"/>
        </w:rPr>
        <w:t>查询出要删除的记录，在列表中选中记录，点击【删除】按钮，提示删除成功。</w:t>
      </w:r>
    </w:p>
    <w:p w14:paraId="3482E846" w14:textId="77777777" w:rsidR="0087686A" w:rsidRPr="009C33F2" w:rsidRDefault="0087686A" w:rsidP="0087686A">
      <w:pPr>
        <w:pStyle w:val="10"/>
        <w:rPr>
          <w:rFonts w:asciiTheme="majorEastAsia" w:eastAsiaTheme="majorEastAsia" w:hAnsiTheme="majorEastAsia"/>
          <w:noProof/>
        </w:rPr>
      </w:pPr>
      <w:bookmarkStart w:id="75" w:name="_Toc511220445"/>
      <w:r w:rsidRPr="009C33F2">
        <w:rPr>
          <w:rFonts w:asciiTheme="majorEastAsia" w:eastAsiaTheme="majorEastAsia" w:hAnsiTheme="majorEastAsia" w:hint="eastAsia"/>
          <w:noProof/>
        </w:rPr>
        <w:lastRenderedPageBreak/>
        <w:t>退押金原因设置</w:t>
      </w:r>
      <w:bookmarkEnd w:id="75"/>
    </w:p>
    <w:p w14:paraId="785915C0" w14:textId="77777777" w:rsidR="005644E2" w:rsidRPr="009C33F2" w:rsidRDefault="0087686A" w:rsidP="005644E2">
      <w:pPr>
        <w:keepNext/>
        <w:rPr>
          <w:rFonts w:asciiTheme="majorEastAsia" w:eastAsiaTheme="majorEastAsia" w:hAnsiTheme="majorEastAsia"/>
        </w:rPr>
      </w:pPr>
      <w:r w:rsidRPr="009C33F2">
        <w:rPr>
          <w:rFonts w:asciiTheme="majorEastAsia" w:eastAsiaTheme="majorEastAsia" w:hAnsiTheme="majorEastAsia" w:hint="eastAsia"/>
        </w:rPr>
        <w:t>打开</w:t>
      </w:r>
      <w:r w:rsidR="00342A0A"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配置】-【计费系统管理】-【其他设置】-【退押金</w:t>
      </w:r>
      <w:r w:rsidR="00BC3B69" w:rsidRPr="009C33F2">
        <w:rPr>
          <w:rFonts w:asciiTheme="majorEastAsia" w:eastAsiaTheme="majorEastAsia" w:hAnsiTheme="majorEastAsia" w:hint="eastAsia"/>
        </w:rPr>
        <w:t>原因设置】菜单。该菜单用于配置在患者退押金时，可以选择的【退款原因】项的内容。界面展示如</w:t>
      </w:r>
      <w:r w:rsidR="00071CA9" w:rsidRPr="009C33F2">
        <w:rPr>
          <w:rFonts w:asciiTheme="majorEastAsia" w:eastAsiaTheme="majorEastAsia" w:hAnsiTheme="majorEastAsia" w:hint="eastAsia"/>
        </w:rPr>
        <w:t>图</w:t>
      </w:r>
      <w:r w:rsidR="00BC3B69" w:rsidRPr="009C33F2">
        <w:rPr>
          <w:rFonts w:asciiTheme="majorEastAsia" w:eastAsiaTheme="majorEastAsia" w:hAnsiTheme="majorEastAsia" w:hint="eastAsia"/>
        </w:rPr>
        <w:t>11-1</w:t>
      </w:r>
      <w:r w:rsidRPr="009C33F2">
        <w:rPr>
          <w:rFonts w:asciiTheme="majorEastAsia" w:eastAsiaTheme="majorEastAsia" w:hAnsiTheme="majorEastAsia" w:hint="eastAsia"/>
        </w:rPr>
        <w:t>所示：</w:t>
      </w:r>
      <w:r w:rsidR="0054474C" w:rsidRPr="009C33F2">
        <w:rPr>
          <w:rFonts w:asciiTheme="majorEastAsia" w:eastAsiaTheme="majorEastAsia" w:hAnsiTheme="majorEastAsia"/>
          <w:noProof/>
        </w:rPr>
        <w:drawing>
          <wp:inline distT="0" distB="0" distL="0" distR="0" wp14:anchorId="13735F19" wp14:editId="4C1409F0">
            <wp:extent cx="5274310" cy="2617621"/>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17621"/>
                    </a:xfrm>
                    <a:prstGeom prst="rect">
                      <a:avLst/>
                    </a:prstGeom>
                  </pic:spPr>
                </pic:pic>
              </a:graphicData>
            </a:graphic>
          </wp:inline>
        </w:drawing>
      </w:r>
    </w:p>
    <w:p w14:paraId="1D158B6A" w14:textId="69343E9B" w:rsidR="00C341DE" w:rsidRPr="009C33F2" w:rsidRDefault="005644E2" w:rsidP="009C4878">
      <w:pPr>
        <w:pStyle w:val="aff0"/>
        <w:rPr>
          <w:rFonts w:asciiTheme="majorEastAsia" w:eastAsiaTheme="majorEastAsia" w:hAnsiTheme="majorEastAsia"/>
        </w:rPr>
      </w:pPr>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11</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p>
    <w:p w14:paraId="28FBEE07"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不选择记录，点击【添加】按钮，在列表下方输入【代码】、【退押金原因】和其他信息，点击【保存】按钮增加记录。</w:t>
      </w:r>
    </w:p>
    <w:p w14:paraId="63E73A36"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选中记录，点击【修改】按钮并修改记录，点击【保存】修改记录。</w:t>
      </w:r>
    </w:p>
    <w:p w14:paraId="38B1283F"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选中记录，点击【删除】，可以删除记录。</w:t>
      </w:r>
    </w:p>
    <w:p w14:paraId="7F61D1AC"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点击【查询】，刷新列表。</w:t>
      </w:r>
    </w:p>
    <w:p w14:paraId="66B5BD0D"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添加的记录，将在住院患者退押金界面，【退款原因】中显示。【退款原因】放大镜中，</w:t>
      </w:r>
      <w:r w:rsidR="00BC3B69" w:rsidRPr="009C33F2">
        <w:rPr>
          <w:rFonts w:asciiTheme="majorEastAsia" w:eastAsiaTheme="majorEastAsia" w:hAnsiTheme="majorEastAsia" w:hint="eastAsia"/>
          <w:noProof/>
        </w:rPr>
        <w:t>会根据【开始日期】和【结束日期】，显示当前有效的退押金原因，如</w:t>
      </w:r>
      <w:r w:rsidR="00071CA9" w:rsidRPr="009C33F2">
        <w:rPr>
          <w:rFonts w:asciiTheme="majorEastAsia" w:eastAsiaTheme="majorEastAsia" w:hAnsiTheme="majorEastAsia" w:hint="eastAsia"/>
          <w:noProof/>
        </w:rPr>
        <w:t>图</w:t>
      </w:r>
      <w:r w:rsidR="00BC3B69" w:rsidRPr="009C33F2">
        <w:rPr>
          <w:rFonts w:asciiTheme="majorEastAsia" w:eastAsiaTheme="majorEastAsia" w:hAnsiTheme="majorEastAsia" w:hint="eastAsia"/>
          <w:noProof/>
        </w:rPr>
        <w:t>11-2</w:t>
      </w:r>
      <w:r w:rsidRPr="009C33F2">
        <w:rPr>
          <w:rFonts w:asciiTheme="majorEastAsia" w:eastAsiaTheme="majorEastAsia" w:hAnsiTheme="majorEastAsia" w:hint="eastAsia"/>
          <w:noProof/>
        </w:rPr>
        <w:t>所示：</w:t>
      </w:r>
    </w:p>
    <w:p w14:paraId="6D9A6055" w14:textId="77777777" w:rsidR="001D6B7A" w:rsidRPr="009C33F2" w:rsidRDefault="00BC3B69" w:rsidP="001D6B7A">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37CE1D72" wp14:editId="794C6F69">
            <wp:extent cx="5274310" cy="344661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446615"/>
                    </a:xfrm>
                    <a:prstGeom prst="rect">
                      <a:avLst/>
                    </a:prstGeom>
                  </pic:spPr>
                </pic:pic>
              </a:graphicData>
            </a:graphic>
          </wp:inline>
        </w:drawing>
      </w:r>
    </w:p>
    <w:p w14:paraId="65228871" w14:textId="020A80A2" w:rsidR="00C341DE" w:rsidRPr="009C33F2" w:rsidRDefault="001D6B7A" w:rsidP="001D6B7A">
      <w:pPr>
        <w:pStyle w:val="aff0"/>
        <w:rPr>
          <w:rFonts w:asciiTheme="majorEastAsia" w:eastAsiaTheme="majorEastAsia" w:hAnsiTheme="majorEastAsia"/>
        </w:rPr>
      </w:pPr>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11</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p>
    <w:p w14:paraId="426E6762" w14:textId="77777777" w:rsidR="0087686A" w:rsidRPr="009C33F2" w:rsidRDefault="0087686A" w:rsidP="0087686A">
      <w:pPr>
        <w:pStyle w:val="10"/>
        <w:rPr>
          <w:rFonts w:asciiTheme="majorEastAsia" w:eastAsiaTheme="majorEastAsia" w:hAnsiTheme="majorEastAsia"/>
        </w:rPr>
      </w:pPr>
      <w:bookmarkStart w:id="76" w:name="_Toc511220446"/>
      <w:r w:rsidRPr="009C33F2">
        <w:rPr>
          <w:rFonts w:asciiTheme="majorEastAsia" w:eastAsiaTheme="majorEastAsia" w:hAnsiTheme="majorEastAsia" w:hint="eastAsia"/>
          <w:noProof/>
        </w:rPr>
        <w:lastRenderedPageBreak/>
        <w:t>打印医嘱项子类设置</w:t>
      </w:r>
      <w:bookmarkEnd w:id="76"/>
    </w:p>
    <w:p w14:paraId="2080FA96" w14:textId="15841B77" w:rsidR="0087686A" w:rsidRPr="009C33F2" w:rsidRDefault="0087686A" w:rsidP="0087686A">
      <w:pPr>
        <w:ind w:firstLine="420"/>
        <w:rPr>
          <w:rFonts w:asciiTheme="majorEastAsia" w:eastAsiaTheme="majorEastAsia" w:hAnsiTheme="majorEastAsia"/>
        </w:rPr>
      </w:pPr>
      <w:r w:rsidRPr="009C33F2">
        <w:rPr>
          <w:rFonts w:asciiTheme="majorEastAsia" w:eastAsiaTheme="majorEastAsia" w:hAnsiTheme="majorEastAsia" w:hint="eastAsia"/>
        </w:rPr>
        <w:t>打开</w:t>
      </w:r>
      <w:r w:rsidR="003F2792" w:rsidRPr="009C33F2">
        <w:rPr>
          <w:rFonts w:asciiTheme="majorEastAsia" w:eastAsiaTheme="majorEastAsia" w:hAnsiTheme="majorEastAsia" w:hint="eastAsia"/>
        </w:rPr>
        <w:t>【产品</w:t>
      </w:r>
      <w:r w:rsidRPr="009C33F2">
        <w:rPr>
          <w:rFonts w:asciiTheme="majorEastAsia" w:eastAsiaTheme="majorEastAsia" w:hAnsiTheme="majorEastAsia" w:hint="eastAsia"/>
        </w:rPr>
        <w:t>配置】-【计费系统管理】-【其他设置】-【打印医嘱项子类设置】菜单。该界面显示如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_Ref510516345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r w:rsidR="00850F7F" w:rsidRPr="009C33F2">
        <w:rPr>
          <w:rFonts w:asciiTheme="majorEastAsia" w:eastAsiaTheme="majorEastAsia" w:hAnsiTheme="majorEastAsia" w:hint="eastAsia"/>
        </w:rPr>
        <w:t>打印费用明细单是打印医嘱关联的收费明细项，添加医嘱子类后，打印费用明细单时则</w:t>
      </w:r>
      <w:r w:rsidRPr="009C33F2">
        <w:rPr>
          <w:rFonts w:asciiTheme="majorEastAsia" w:eastAsiaTheme="majorEastAsia" w:hAnsiTheme="majorEastAsia" w:hint="eastAsia"/>
        </w:rPr>
        <w:t>打印医嘱项名称，而不是医嘱项</w:t>
      </w:r>
      <w:r w:rsidR="00CB7498" w:rsidRPr="009C33F2">
        <w:rPr>
          <w:rFonts w:asciiTheme="majorEastAsia" w:eastAsiaTheme="majorEastAsia" w:hAnsiTheme="majorEastAsia" w:hint="eastAsia"/>
        </w:rPr>
        <w:t>关联</w:t>
      </w:r>
      <w:r w:rsidRPr="009C33F2">
        <w:rPr>
          <w:rFonts w:asciiTheme="majorEastAsia" w:eastAsiaTheme="majorEastAsia" w:hAnsiTheme="majorEastAsia" w:hint="eastAsia"/>
        </w:rPr>
        <w:t>的</w:t>
      </w:r>
      <w:r w:rsidR="00CB7498" w:rsidRPr="009C33F2">
        <w:rPr>
          <w:rFonts w:asciiTheme="majorEastAsia" w:eastAsiaTheme="majorEastAsia" w:hAnsiTheme="majorEastAsia" w:hint="eastAsia"/>
        </w:rPr>
        <w:t>收费</w:t>
      </w:r>
      <w:r w:rsidR="00850F7F" w:rsidRPr="009C33F2">
        <w:rPr>
          <w:rFonts w:asciiTheme="majorEastAsia" w:eastAsiaTheme="majorEastAsia" w:hAnsiTheme="majorEastAsia" w:hint="eastAsia"/>
        </w:rPr>
        <w:t>项</w:t>
      </w:r>
      <w:r w:rsidRPr="009C33F2">
        <w:rPr>
          <w:rFonts w:asciiTheme="majorEastAsia" w:eastAsiaTheme="majorEastAsia" w:hAnsiTheme="majorEastAsia" w:hint="eastAsia"/>
        </w:rPr>
        <w:t>名称。</w:t>
      </w:r>
    </w:p>
    <w:p w14:paraId="752DDDA4" w14:textId="77777777" w:rsidR="005644E2" w:rsidRPr="009C33F2" w:rsidRDefault="003F2792"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045AF68D" wp14:editId="30B125D0">
            <wp:extent cx="5274310" cy="26139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13958"/>
                    </a:xfrm>
                    <a:prstGeom prst="rect">
                      <a:avLst/>
                    </a:prstGeom>
                  </pic:spPr>
                </pic:pic>
              </a:graphicData>
            </a:graphic>
          </wp:inline>
        </w:drawing>
      </w:r>
    </w:p>
    <w:p w14:paraId="0F1A1A1F" w14:textId="770D4D25" w:rsidR="00C341DE" w:rsidRPr="009C33F2" w:rsidRDefault="005644E2" w:rsidP="005644E2">
      <w:pPr>
        <w:pStyle w:val="aff0"/>
        <w:rPr>
          <w:rFonts w:asciiTheme="majorEastAsia" w:eastAsiaTheme="majorEastAsia" w:hAnsiTheme="majorEastAsia"/>
        </w:rPr>
      </w:pPr>
      <w:bookmarkStart w:id="77" w:name="_Ref51051634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77"/>
    </w:p>
    <w:p w14:paraId="0B3EFA70" w14:textId="77777777"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举例：</w:t>
      </w:r>
    </w:p>
    <w:p w14:paraId="0A1A525D" w14:textId="081E52B1" w:rsidR="0087686A" w:rsidRPr="009C33F2" w:rsidRDefault="0087686A" w:rsidP="0087686A">
      <w:pPr>
        <w:rPr>
          <w:rFonts w:asciiTheme="majorEastAsia" w:eastAsiaTheme="majorEastAsia" w:hAnsiTheme="majorEastAsia"/>
          <w:noProof/>
        </w:rPr>
      </w:pPr>
      <w:r w:rsidRPr="009C33F2">
        <w:rPr>
          <w:rFonts w:asciiTheme="majorEastAsia" w:eastAsiaTheme="majorEastAsia" w:hAnsiTheme="majorEastAsia" w:hint="eastAsia"/>
          <w:noProof/>
        </w:rPr>
        <w:t>某医嘱项对应收费项信息如</w:t>
      </w:r>
      <w:r w:rsidR="005644E2" w:rsidRPr="009C33F2">
        <w:rPr>
          <w:rFonts w:asciiTheme="majorEastAsia" w:eastAsiaTheme="majorEastAsia" w:hAnsiTheme="majorEastAsia"/>
          <w:noProof/>
        </w:rPr>
        <w:fldChar w:fldCharType="begin"/>
      </w:r>
      <w:r w:rsidR="005644E2" w:rsidRPr="009C33F2">
        <w:rPr>
          <w:rFonts w:asciiTheme="majorEastAsia" w:eastAsiaTheme="majorEastAsia" w:hAnsiTheme="majorEastAsia"/>
          <w:noProof/>
        </w:rPr>
        <w:instrText xml:space="preserve"> </w:instrText>
      </w:r>
      <w:r w:rsidR="005644E2" w:rsidRPr="009C33F2">
        <w:rPr>
          <w:rFonts w:asciiTheme="majorEastAsia" w:eastAsiaTheme="majorEastAsia" w:hAnsiTheme="majorEastAsia" w:hint="eastAsia"/>
          <w:noProof/>
        </w:rPr>
        <w:instrText>REF _Ref510516355 \h</w:instrText>
      </w:r>
      <w:r w:rsidR="005644E2" w:rsidRPr="009C33F2">
        <w:rPr>
          <w:rFonts w:asciiTheme="majorEastAsia" w:eastAsiaTheme="majorEastAsia" w:hAnsiTheme="majorEastAsia"/>
          <w:noProof/>
        </w:rPr>
        <w:instrText xml:space="preserve"> </w:instrText>
      </w:r>
      <w:r w:rsidR="009C33F2">
        <w:rPr>
          <w:rFonts w:asciiTheme="majorEastAsia" w:eastAsiaTheme="majorEastAsia" w:hAnsiTheme="majorEastAsia"/>
          <w:noProof/>
        </w:rPr>
        <w:instrText xml:space="preserve"> \* MERGEFORMAT </w:instrText>
      </w:r>
      <w:r w:rsidR="005644E2" w:rsidRPr="009C33F2">
        <w:rPr>
          <w:rFonts w:asciiTheme="majorEastAsia" w:eastAsiaTheme="majorEastAsia" w:hAnsiTheme="majorEastAsia"/>
          <w:noProof/>
        </w:rPr>
      </w:r>
      <w:r w:rsidR="005644E2" w:rsidRPr="009C33F2">
        <w:rPr>
          <w:rFonts w:asciiTheme="majorEastAsia" w:eastAsiaTheme="majorEastAsia" w:hAnsiTheme="majorEastAsia"/>
          <w:noProof/>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5644E2" w:rsidRPr="009C33F2">
        <w:rPr>
          <w:rFonts w:asciiTheme="majorEastAsia" w:eastAsiaTheme="majorEastAsia" w:hAnsiTheme="majorEastAsia"/>
          <w:noProof/>
        </w:rPr>
        <w:fldChar w:fldCharType="end"/>
      </w:r>
      <w:r w:rsidR="005644E2" w:rsidRPr="009C33F2">
        <w:rPr>
          <w:rFonts w:asciiTheme="majorEastAsia" w:eastAsiaTheme="majorEastAsia" w:hAnsiTheme="majorEastAsia" w:hint="eastAsia"/>
          <w:noProof/>
        </w:rPr>
        <w:t>所示</w:t>
      </w:r>
      <w:r w:rsidRPr="009C33F2">
        <w:rPr>
          <w:rFonts w:asciiTheme="majorEastAsia" w:eastAsiaTheme="majorEastAsia" w:hAnsiTheme="majorEastAsia" w:hint="eastAsia"/>
          <w:noProof/>
        </w:rPr>
        <w:t>：</w:t>
      </w:r>
    </w:p>
    <w:p w14:paraId="22F5CC17" w14:textId="77777777" w:rsidR="005644E2" w:rsidRPr="009C33F2" w:rsidRDefault="003F2792"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70464F2" wp14:editId="1EA15D3A">
            <wp:extent cx="5274310" cy="263288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32882"/>
                    </a:xfrm>
                    <a:prstGeom prst="rect">
                      <a:avLst/>
                    </a:prstGeom>
                  </pic:spPr>
                </pic:pic>
              </a:graphicData>
            </a:graphic>
          </wp:inline>
        </w:drawing>
      </w:r>
    </w:p>
    <w:p w14:paraId="72EE17BA" w14:textId="343606D4" w:rsidR="0087686A" w:rsidRPr="009C33F2" w:rsidRDefault="005644E2" w:rsidP="005644E2">
      <w:pPr>
        <w:pStyle w:val="aff0"/>
        <w:rPr>
          <w:rFonts w:asciiTheme="majorEastAsia" w:eastAsiaTheme="majorEastAsia" w:hAnsiTheme="majorEastAsia"/>
        </w:rPr>
      </w:pPr>
      <w:bookmarkStart w:id="78" w:name="_Ref510516355"/>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78"/>
    </w:p>
    <w:p w14:paraId="33111DC7" w14:textId="0E56F518" w:rsidR="0087686A" w:rsidRPr="009C33F2" w:rsidRDefault="0087686A" w:rsidP="0087686A">
      <w:pPr>
        <w:numPr>
          <w:ilvl w:val="0"/>
          <w:numId w:val="18"/>
        </w:numPr>
        <w:rPr>
          <w:rFonts w:asciiTheme="majorEastAsia" w:eastAsiaTheme="majorEastAsia" w:hAnsiTheme="majorEastAsia"/>
          <w:noProof/>
        </w:rPr>
      </w:pPr>
      <w:r w:rsidRPr="009C33F2">
        <w:rPr>
          <w:rFonts w:asciiTheme="majorEastAsia" w:eastAsiaTheme="majorEastAsia" w:hAnsiTheme="majorEastAsia"/>
          <w:noProof/>
        </w:rPr>
        <w:t>“</w:t>
      </w:r>
      <w:r w:rsidRPr="009C33F2">
        <w:rPr>
          <w:rFonts w:asciiTheme="majorEastAsia" w:eastAsiaTheme="majorEastAsia" w:hAnsiTheme="majorEastAsia" w:hint="eastAsia"/>
        </w:rPr>
        <w:t>打印医嘱项子类设置</w:t>
      </w:r>
      <w:r w:rsidRPr="009C33F2">
        <w:rPr>
          <w:rFonts w:asciiTheme="majorEastAsia" w:eastAsiaTheme="majorEastAsia" w:hAnsiTheme="majorEastAsia"/>
          <w:noProof/>
        </w:rPr>
        <w:t>”</w:t>
      </w:r>
      <w:r w:rsidRPr="009C33F2">
        <w:rPr>
          <w:rFonts w:asciiTheme="majorEastAsia" w:eastAsiaTheme="majorEastAsia" w:hAnsiTheme="majorEastAsia" w:hint="eastAsia"/>
          <w:noProof/>
        </w:rPr>
        <w:t>菜单中添加了医嘱子类“一般治疗/处置”，打印费用明细界面显示如</w:t>
      </w:r>
      <w:r w:rsidR="005644E2" w:rsidRPr="009C33F2">
        <w:rPr>
          <w:rFonts w:asciiTheme="majorEastAsia" w:eastAsiaTheme="majorEastAsia" w:hAnsiTheme="majorEastAsia"/>
          <w:noProof/>
        </w:rPr>
        <w:fldChar w:fldCharType="begin"/>
      </w:r>
      <w:r w:rsidR="005644E2" w:rsidRPr="009C33F2">
        <w:rPr>
          <w:rFonts w:asciiTheme="majorEastAsia" w:eastAsiaTheme="majorEastAsia" w:hAnsiTheme="majorEastAsia"/>
          <w:noProof/>
        </w:rPr>
        <w:instrText xml:space="preserve"> </w:instrText>
      </w:r>
      <w:r w:rsidR="005644E2" w:rsidRPr="009C33F2">
        <w:rPr>
          <w:rFonts w:asciiTheme="majorEastAsia" w:eastAsiaTheme="majorEastAsia" w:hAnsiTheme="majorEastAsia" w:hint="eastAsia"/>
          <w:noProof/>
        </w:rPr>
        <w:instrText>REF _Ref510516368 \h</w:instrText>
      </w:r>
      <w:r w:rsidR="005644E2" w:rsidRPr="009C33F2">
        <w:rPr>
          <w:rFonts w:asciiTheme="majorEastAsia" w:eastAsiaTheme="majorEastAsia" w:hAnsiTheme="majorEastAsia"/>
          <w:noProof/>
        </w:rPr>
        <w:instrText xml:space="preserve"> </w:instrText>
      </w:r>
      <w:r w:rsidR="009C33F2">
        <w:rPr>
          <w:rFonts w:asciiTheme="majorEastAsia" w:eastAsiaTheme="majorEastAsia" w:hAnsiTheme="majorEastAsia"/>
          <w:noProof/>
        </w:rPr>
        <w:instrText xml:space="preserve"> \* MERGEFORMAT </w:instrText>
      </w:r>
      <w:r w:rsidR="005644E2" w:rsidRPr="009C33F2">
        <w:rPr>
          <w:rFonts w:asciiTheme="majorEastAsia" w:eastAsiaTheme="majorEastAsia" w:hAnsiTheme="majorEastAsia"/>
          <w:noProof/>
        </w:rPr>
      </w:r>
      <w:r w:rsidR="005644E2" w:rsidRPr="009C33F2">
        <w:rPr>
          <w:rFonts w:asciiTheme="majorEastAsia" w:eastAsiaTheme="majorEastAsia" w:hAnsiTheme="majorEastAsia"/>
          <w:noProof/>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5644E2" w:rsidRPr="009C33F2">
        <w:rPr>
          <w:rFonts w:asciiTheme="majorEastAsia" w:eastAsiaTheme="majorEastAsia" w:hAnsiTheme="majorEastAsia"/>
          <w:noProof/>
        </w:rPr>
        <w:fldChar w:fldCharType="end"/>
      </w:r>
      <w:r w:rsidR="005644E2" w:rsidRPr="009C33F2">
        <w:rPr>
          <w:rFonts w:asciiTheme="majorEastAsia" w:eastAsiaTheme="majorEastAsia" w:hAnsiTheme="majorEastAsia" w:hint="eastAsia"/>
          <w:noProof/>
        </w:rPr>
        <w:t>所示</w:t>
      </w:r>
      <w:r w:rsidRPr="009C33F2">
        <w:rPr>
          <w:rFonts w:asciiTheme="majorEastAsia" w:eastAsiaTheme="majorEastAsia" w:hAnsiTheme="majorEastAsia" w:hint="eastAsia"/>
          <w:noProof/>
        </w:rPr>
        <w:t>：</w:t>
      </w:r>
    </w:p>
    <w:p w14:paraId="5A88603E" w14:textId="77777777" w:rsidR="005644E2" w:rsidRPr="009C33F2" w:rsidRDefault="007D3A2E" w:rsidP="005644E2">
      <w:pPr>
        <w:keepNext/>
        <w:ind w:left="360"/>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2F822E39" wp14:editId="3034045E">
            <wp:extent cx="5274310" cy="1720866"/>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720866"/>
                    </a:xfrm>
                    <a:prstGeom prst="rect">
                      <a:avLst/>
                    </a:prstGeom>
                  </pic:spPr>
                </pic:pic>
              </a:graphicData>
            </a:graphic>
          </wp:inline>
        </w:drawing>
      </w:r>
    </w:p>
    <w:p w14:paraId="32B021A7" w14:textId="4BBCED78" w:rsidR="00C341DE" w:rsidRPr="009C33F2" w:rsidRDefault="005644E2" w:rsidP="005644E2">
      <w:pPr>
        <w:pStyle w:val="aff0"/>
        <w:rPr>
          <w:rFonts w:asciiTheme="majorEastAsia" w:eastAsiaTheme="majorEastAsia" w:hAnsiTheme="majorEastAsia"/>
        </w:rPr>
      </w:pPr>
      <w:bookmarkStart w:id="79" w:name="_Ref510516368"/>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79"/>
    </w:p>
    <w:p w14:paraId="0842D300" w14:textId="39055450" w:rsidR="0087686A" w:rsidRPr="009C33F2" w:rsidRDefault="0087686A" w:rsidP="0087686A">
      <w:pPr>
        <w:numPr>
          <w:ilvl w:val="0"/>
          <w:numId w:val="18"/>
        </w:numPr>
        <w:rPr>
          <w:rFonts w:asciiTheme="majorEastAsia" w:eastAsiaTheme="majorEastAsia" w:hAnsiTheme="majorEastAsia"/>
          <w:noProof/>
        </w:rPr>
      </w:pPr>
      <w:r w:rsidRPr="009C33F2">
        <w:rPr>
          <w:rFonts w:asciiTheme="majorEastAsia" w:eastAsiaTheme="majorEastAsia" w:hAnsiTheme="majorEastAsia" w:hint="eastAsia"/>
          <w:noProof/>
        </w:rPr>
        <w:t>删除“一般治疗/</w:t>
      </w:r>
      <w:r w:rsidR="005644E2" w:rsidRPr="009C33F2">
        <w:rPr>
          <w:rFonts w:asciiTheme="majorEastAsia" w:eastAsiaTheme="majorEastAsia" w:hAnsiTheme="majorEastAsia" w:hint="eastAsia"/>
          <w:noProof/>
        </w:rPr>
        <w:t>处置”项，打印费用明细界面显示如</w:t>
      </w:r>
      <w:r w:rsidR="005644E2" w:rsidRPr="009C33F2">
        <w:rPr>
          <w:rFonts w:asciiTheme="majorEastAsia" w:eastAsiaTheme="majorEastAsia" w:hAnsiTheme="majorEastAsia"/>
          <w:noProof/>
        </w:rPr>
        <w:fldChar w:fldCharType="begin"/>
      </w:r>
      <w:r w:rsidR="005644E2" w:rsidRPr="009C33F2">
        <w:rPr>
          <w:rFonts w:asciiTheme="majorEastAsia" w:eastAsiaTheme="majorEastAsia" w:hAnsiTheme="majorEastAsia"/>
          <w:noProof/>
        </w:rPr>
        <w:instrText xml:space="preserve"> </w:instrText>
      </w:r>
      <w:r w:rsidR="005644E2" w:rsidRPr="009C33F2">
        <w:rPr>
          <w:rFonts w:asciiTheme="majorEastAsia" w:eastAsiaTheme="majorEastAsia" w:hAnsiTheme="majorEastAsia" w:hint="eastAsia"/>
          <w:noProof/>
        </w:rPr>
        <w:instrText>REF _Ref510516382 \h</w:instrText>
      </w:r>
      <w:r w:rsidR="005644E2" w:rsidRPr="009C33F2">
        <w:rPr>
          <w:rFonts w:asciiTheme="majorEastAsia" w:eastAsiaTheme="majorEastAsia" w:hAnsiTheme="majorEastAsia"/>
          <w:noProof/>
        </w:rPr>
        <w:instrText xml:space="preserve"> </w:instrText>
      </w:r>
      <w:r w:rsidR="009C33F2">
        <w:rPr>
          <w:rFonts w:asciiTheme="majorEastAsia" w:eastAsiaTheme="majorEastAsia" w:hAnsiTheme="majorEastAsia"/>
          <w:noProof/>
        </w:rPr>
        <w:instrText xml:space="preserve"> \* MERGEFORMAT </w:instrText>
      </w:r>
      <w:r w:rsidR="005644E2" w:rsidRPr="009C33F2">
        <w:rPr>
          <w:rFonts w:asciiTheme="majorEastAsia" w:eastAsiaTheme="majorEastAsia" w:hAnsiTheme="majorEastAsia"/>
          <w:noProof/>
        </w:rPr>
      </w:r>
      <w:r w:rsidR="005644E2" w:rsidRPr="009C33F2">
        <w:rPr>
          <w:rFonts w:asciiTheme="majorEastAsia" w:eastAsiaTheme="majorEastAsia" w:hAnsiTheme="majorEastAsia"/>
          <w:noProof/>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12</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005644E2" w:rsidRPr="009C33F2">
        <w:rPr>
          <w:rFonts w:asciiTheme="majorEastAsia" w:eastAsiaTheme="majorEastAsia" w:hAnsiTheme="majorEastAsia"/>
          <w:noProof/>
        </w:rPr>
        <w:fldChar w:fldCharType="end"/>
      </w:r>
      <w:r w:rsidR="005644E2" w:rsidRPr="009C33F2">
        <w:rPr>
          <w:rFonts w:asciiTheme="majorEastAsia" w:eastAsiaTheme="majorEastAsia" w:hAnsiTheme="majorEastAsia" w:hint="eastAsia"/>
          <w:noProof/>
        </w:rPr>
        <w:t>所示</w:t>
      </w:r>
      <w:r w:rsidRPr="009C33F2">
        <w:rPr>
          <w:rFonts w:asciiTheme="majorEastAsia" w:eastAsiaTheme="majorEastAsia" w:hAnsiTheme="majorEastAsia" w:hint="eastAsia"/>
          <w:noProof/>
        </w:rPr>
        <w:t>：</w:t>
      </w:r>
    </w:p>
    <w:p w14:paraId="623D09D3" w14:textId="77777777" w:rsidR="005644E2" w:rsidRPr="009C33F2" w:rsidRDefault="007D3A2E"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569864D0" wp14:editId="2F605129">
            <wp:extent cx="5274310" cy="1755051"/>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755051"/>
                    </a:xfrm>
                    <a:prstGeom prst="rect">
                      <a:avLst/>
                    </a:prstGeom>
                  </pic:spPr>
                </pic:pic>
              </a:graphicData>
            </a:graphic>
          </wp:inline>
        </w:drawing>
      </w:r>
    </w:p>
    <w:p w14:paraId="06A5608C" w14:textId="2C06FDD1" w:rsidR="00C341DE" w:rsidRPr="009C33F2" w:rsidRDefault="005644E2" w:rsidP="005644E2">
      <w:pPr>
        <w:pStyle w:val="aff0"/>
        <w:rPr>
          <w:rFonts w:asciiTheme="majorEastAsia" w:eastAsiaTheme="majorEastAsia" w:hAnsiTheme="majorEastAsia"/>
        </w:rPr>
      </w:pPr>
      <w:bookmarkStart w:id="80" w:name="_Ref510516382"/>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12</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80"/>
    </w:p>
    <w:p w14:paraId="54297B5F" w14:textId="77777777" w:rsidR="0087686A" w:rsidRPr="009C33F2" w:rsidRDefault="0087686A" w:rsidP="005644E2">
      <w:pPr>
        <w:pStyle w:val="10"/>
        <w:rPr>
          <w:rFonts w:asciiTheme="majorEastAsia" w:eastAsiaTheme="majorEastAsia" w:hAnsiTheme="majorEastAsia"/>
          <w:noProof/>
        </w:rPr>
      </w:pPr>
      <w:bookmarkStart w:id="81" w:name="_Toc511220447"/>
      <w:r w:rsidRPr="009C33F2">
        <w:rPr>
          <w:rFonts w:asciiTheme="majorEastAsia" w:eastAsiaTheme="majorEastAsia" w:hAnsiTheme="majorEastAsia" w:hint="eastAsia"/>
          <w:noProof/>
        </w:rPr>
        <w:lastRenderedPageBreak/>
        <w:t>修改价格安全组设置</w:t>
      </w:r>
      <w:bookmarkEnd w:id="81"/>
    </w:p>
    <w:p w14:paraId="566ECAAB" w14:textId="77777777" w:rsidR="0087686A" w:rsidRPr="009C33F2" w:rsidRDefault="0087686A" w:rsidP="0087686A">
      <w:pPr>
        <w:rPr>
          <w:rFonts w:asciiTheme="majorEastAsia" w:eastAsiaTheme="majorEastAsia" w:hAnsiTheme="majorEastAsia"/>
          <w:b/>
          <w:bCs/>
          <w:color w:val="FF0000"/>
        </w:rPr>
      </w:pPr>
      <w:r w:rsidRPr="009C33F2">
        <w:rPr>
          <w:rFonts w:asciiTheme="majorEastAsia" w:eastAsiaTheme="majorEastAsia" w:hAnsiTheme="majorEastAsia" w:hint="eastAsia"/>
          <w:b/>
          <w:bCs/>
          <w:color w:val="FF0000"/>
        </w:rPr>
        <w:t>BS版已删除此菜单</w:t>
      </w:r>
    </w:p>
    <w:p w14:paraId="7361F62F" w14:textId="77777777" w:rsidR="0087686A" w:rsidRPr="009C33F2" w:rsidRDefault="0087686A" w:rsidP="0087686A">
      <w:pPr>
        <w:pStyle w:val="10"/>
        <w:rPr>
          <w:rFonts w:asciiTheme="majorEastAsia" w:eastAsiaTheme="majorEastAsia" w:hAnsiTheme="majorEastAsia"/>
        </w:rPr>
      </w:pPr>
      <w:bookmarkStart w:id="82" w:name="_Toc511220448"/>
      <w:r w:rsidRPr="009C33F2">
        <w:rPr>
          <w:rFonts w:asciiTheme="majorEastAsia" w:eastAsiaTheme="majorEastAsia" w:hAnsiTheme="majorEastAsia" w:hint="eastAsia"/>
          <w:noProof/>
        </w:rPr>
        <w:lastRenderedPageBreak/>
        <w:t>调价生效日期设置</w:t>
      </w:r>
      <w:bookmarkEnd w:id="82"/>
    </w:p>
    <w:p w14:paraId="102E50C7" w14:textId="77777777" w:rsidR="0087686A" w:rsidRPr="009C33F2" w:rsidRDefault="0087686A" w:rsidP="0087686A">
      <w:pPr>
        <w:ind w:firstLine="420"/>
        <w:rPr>
          <w:rFonts w:asciiTheme="majorEastAsia" w:eastAsiaTheme="majorEastAsia" w:hAnsiTheme="majorEastAsia"/>
        </w:rPr>
      </w:pPr>
      <w:r w:rsidRPr="009C33F2">
        <w:rPr>
          <w:rFonts w:asciiTheme="majorEastAsia" w:eastAsiaTheme="majorEastAsia" w:hAnsiTheme="majorEastAsia" w:hint="eastAsia"/>
        </w:rPr>
        <w:t>打开【产品组配置】-【计费系统管理】-【其他设置】-【调价生效日期】菜单，该菜单可以添加医院名称，添加后，该医院药品如果调价，当天生效。</w:t>
      </w:r>
    </w:p>
    <w:p w14:paraId="5BDDA4C1" w14:textId="77777777" w:rsidR="0087686A" w:rsidRPr="009C33F2" w:rsidRDefault="0087686A" w:rsidP="0087686A">
      <w:pPr>
        <w:ind w:firstLine="420"/>
        <w:rPr>
          <w:rFonts w:asciiTheme="majorEastAsia" w:eastAsiaTheme="majorEastAsia" w:hAnsiTheme="majorEastAsia"/>
          <w:b/>
          <w:color w:val="FF0000"/>
        </w:rPr>
      </w:pPr>
      <w:r w:rsidRPr="009C33F2">
        <w:rPr>
          <w:rFonts w:asciiTheme="majorEastAsia" w:eastAsiaTheme="majorEastAsia" w:hAnsiTheme="majorEastAsia" w:hint="eastAsia"/>
          <w:b/>
          <w:color w:val="FF0000"/>
        </w:rPr>
        <w:t>该菜单标准版不使用，如果药品想当天生效，要在药库中进行操作。</w:t>
      </w:r>
    </w:p>
    <w:p w14:paraId="61065E5F" w14:textId="77777777" w:rsidR="00BD03F4" w:rsidRPr="009C33F2" w:rsidRDefault="00830FE4" w:rsidP="00830FE4">
      <w:pPr>
        <w:pStyle w:val="10"/>
        <w:rPr>
          <w:rFonts w:asciiTheme="majorEastAsia" w:eastAsiaTheme="majorEastAsia" w:hAnsiTheme="majorEastAsia"/>
          <w:noProof/>
        </w:rPr>
      </w:pPr>
      <w:bookmarkStart w:id="83" w:name="_Toc511220449"/>
      <w:r w:rsidRPr="009C33F2">
        <w:rPr>
          <w:rFonts w:asciiTheme="majorEastAsia" w:eastAsiaTheme="majorEastAsia" w:hAnsiTheme="majorEastAsia" w:hint="eastAsia"/>
          <w:noProof/>
        </w:rPr>
        <w:lastRenderedPageBreak/>
        <w:t>中途结算时按照指定价格拆分账单显示的自定义价格医嘱设置</w:t>
      </w:r>
      <w:bookmarkEnd w:id="83"/>
    </w:p>
    <w:p w14:paraId="4C5F4FAF" w14:textId="1C805C8D" w:rsidR="00830FE4" w:rsidRPr="009C33F2" w:rsidRDefault="00830FE4" w:rsidP="00FB1169">
      <w:pPr>
        <w:ind w:firstLine="420"/>
        <w:rPr>
          <w:rFonts w:asciiTheme="majorEastAsia" w:eastAsiaTheme="majorEastAsia" w:hAnsiTheme="majorEastAsia"/>
        </w:rPr>
      </w:pPr>
      <w:r w:rsidRPr="009C33F2">
        <w:rPr>
          <w:rFonts w:asciiTheme="majorEastAsia" w:eastAsiaTheme="majorEastAsia" w:hAnsiTheme="majorEastAsia" w:hint="eastAsia"/>
        </w:rPr>
        <w:t>住院收费做中途结算时，选择指定金额拆分账单，</w:t>
      </w:r>
      <w:r w:rsidR="00CB7498" w:rsidRPr="009C33F2">
        <w:rPr>
          <w:rFonts w:asciiTheme="majorEastAsia" w:eastAsiaTheme="majorEastAsia" w:hAnsiTheme="majorEastAsia" w:hint="eastAsia"/>
        </w:rPr>
        <w:t>当拆分账单不满足指定金额时，</w:t>
      </w:r>
      <w:r w:rsidRPr="009C33F2">
        <w:rPr>
          <w:rFonts w:asciiTheme="majorEastAsia" w:eastAsiaTheme="majorEastAsia" w:hAnsiTheme="majorEastAsia" w:hint="eastAsia"/>
        </w:rPr>
        <w:t>创建账单后，会自动生成一正一负两条自定价医嘱，两医嘱分别存在于拆分成的两个账单中。</w:t>
      </w:r>
      <w:r w:rsidR="005644E2" w:rsidRPr="009C33F2">
        <w:rPr>
          <w:rFonts w:asciiTheme="majorEastAsia" w:eastAsiaTheme="majorEastAsia" w:hAnsiTheme="majorEastAsia" w:hint="eastAsia"/>
        </w:rPr>
        <w:t>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_Ref510516444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5644E2" w:rsidRPr="009C33F2">
        <w:rPr>
          <w:rFonts w:asciiTheme="majorEastAsia" w:eastAsiaTheme="majorEastAsia" w:hAnsiTheme="majorEastAsia"/>
        </w:rPr>
        <w:fldChar w:fldCharType="end"/>
      </w:r>
      <w:r w:rsidR="005644E2" w:rsidRPr="009C33F2">
        <w:rPr>
          <w:rFonts w:asciiTheme="majorEastAsia" w:eastAsiaTheme="majorEastAsia" w:hAnsiTheme="majorEastAsia" w:hint="eastAsia"/>
        </w:rPr>
        <w:t>所示。</w:t>
      </w:r>
    </w:p>
    <w:p w14:paraId="3D7CBA58" w14:textId="77777777" w:rsidR="005644E2" w:rsidRPr="009C33F2" w:rsidRDefault="00830FE4"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D166451" wp14:editId="7F1349C5">
            <wp:extent cx="5274310" cy="3381907"/>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381907"/>
                    </a:xfrm>
                    <a:prstGeom prst="rect">
                      <a:avLst/>
                    </a:prstGeom>
                  </pic:spPr>
                </pic:pic>
              </a:graphicData>
            </a:graphic>
          </wp:inline>
        </w:drawing>
      </w:r>
    </w:p>
    <w:p w14:paraId="7F80B8FF" w14:textId="0F59AAD1" w:rsidR="00830FE4" w:rsidRPr="009C33F2" w:rsidRDefault="005644E2" w:rsidP="005644E2">
      <w:pPr>
        <w:pStyle w:val="aff0"/>
        <w:rPr>
          <w:rFonts w:asciiTheme="majorEastAsia" w:eastAsiaTheme="majorEastAsia" w:hAnsiTheme="majorEastAsia"/>
        </w:rPr>
      </w:pPr>
      <w:bookmarkStart w:id="84" w:name="_Ref510516444"/>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84"/>
    </w:p>
    <w:p w14:paraId="04468DC0" w14:textId="77777777" w:rsidR="00830FE4" w:rsidRPr="009C33F2" w:rsidRDefault="00830FE4" w:rsidP="00FB1169">
      <w:pPr>
        <w:rPr>
          <w:rFonts w:asciiTheme="majorEastAsia" w:eastAsiaTheme="majorEastAsia" w:hAnsiTheme="majorEastAsia"/>
        </w:rPr>
      </w:pPr>
      <w:r w:rsidRPr="009C33F2">
        <w:rPr>
          <w:rFonts w:asciiTheme="majorEastAsia" w:eastAsiaTheme="majorEastAsia" w:hAnsiTheme="majorEastAsia" w:hint="eastAsia"/>
        </w:rPr>
        <w:t>要想显示自定价医嘱需进行两步设置：</w:t>
      </w:r>
    </w:p>
    <w:p w14:paraId="21B8B740" w14:textId="491E90D7" w:rsidR="00830FE4" w:rsidRPr="009C33F2" w:rsidRDefault="00830FE4" w:rsidP="00FB1169">
      <w:pPr>
        <w:ind w:firstLine="420"/>
        <w:rPr>
          <w:rFonts w:asciiTheme="majorEastAsia" w:eastAsiaTheme="majorEastAsia" w:hAnsiTheme="majorEastAsia"/>
        </w:rPr>
      </w:pPr>
      <w:r w:rsidRPr="009C33F2">
        <w:rPr>
          <w:rFonts w:asciiTheme="majorEastAsia" w:eastAsiaTheme="majorEastAsia" w:hAnsiTheme="majorEastAsia" w:hint="eastAsia"/>
        </w:rPr>
        <w:t>（1）</w:t>
      </w:r>
      <w:r w:rsidR="00CB7498" w:rsidRPr="009C33F2">
        <w:rPr>
          <w:rFonts w:asciiTheme="majorEastAsia" w:eastAsiaTheme="majorEastAsia" w:hAnsiTheme="majorEastAsia" w:hint="eastAsia"/>
        </w:rPr>
        <w:t>在医嘱项维护中定义一条特定的自定义价格医嘱</w:t>
      </w:r>
      <w:r w:rsidR="00E95F32" w:rsidRPr="009C33F2">
        <w:rPr>
          <w:rFonts w:asciiTheme="majorEastAsia" w:eastAsiaTheme="majorEastAsia" w:hAnsiTheme="majorEastAsia" w:hint="eastAsia"/>
        </w:rPr>
        <w:t>，其医嘱子类</w:t>
      </w:r>
      <w:r w:rsidR="00F7410A" w:rsidRPr="009C33F2">
        <w:rPr>
          <w:rFonts w:asciiTheme="majorEastAsia" w:eastAsiaTheme="majorEastAsia" w:hAnsiTheme="majorEastAsia" w:hint="eastAsia"/>
        </w:rPr>
        <w:t>的医嘱</w:t>
      </w:r>
      <w:r w:rsidR="00E95F32" w:rsidRPr="009C33F2">
        <w:rPr>
          <w:rFonts w:asciiTheme="majorEastAsia" w:eastAsiaTheme="majorEastAsia" w:hAnsiTheme="majorEastAsia" w:hint="eastAsia"/>
        </w:rPr>
        <w:t>类型为Price</w:t>
      </w:r>
      <w:r w:rsidR="00CB7498" w:rsidRPr="009C33F2">
        <w:rPr>
          <w:rFonts w:asciiTheme="majorEastAsia" w:eastAsiaTheme="majorEastAsia" w:hAnsiTheme="majorEastAsia" w:hint="eastAsia"/>
        </w:rPr>
        <w:t>。</w:t>
      </w:r>
      <w:r w:rsidRPr="009C33F2">
        <w:rPr>
          <w:rFonts w:asciiTheme="majorEastAsia" w:eastAsiaTheme="majorEastAsia" w:hAnsiTheme="majorEastAsia" w:hint="eastAsia"/>
        </w:rPr>
        <w:t>在demo中设置：</w:t>
      </w:r>
      <w:r w:rsidR="00DF3F7C" w:rsidRPr="009C33F2">
        <w:rPr>
          <w:rFonts w:asciiTheme="majorEastAsia" w:eastAsiaTheme="majorEastAsia" w:hAnsiTheme="majorEastAsia" w:hint="eastAsia"/>
        </w:rPr>
        <w:t>医嘱的</w:t>
      </w:r>
      <w:r w:rsidRPr="009C33F2">
        <w:rPr>
          <w:rFonts w:asciiTheme="majorEastAsia" w:eastAsiaTheme="majorEastAsia" w:hAnsiTheme="majorEastAsia" w:hint="eastAsia"/>
        </w:rPr>
        <w:t>【医嘱子分类】是"自定义价格"</w:t>
      </w:r>
      <w:r w:rsidR="00F7410A" w:rsidRPr="009C33F2">
        <w:rPr>
          <w:rFonts w:asciiTheme="majorEastAsia" w:eastAsiaTheme="majorEastAsia" w:hAnsiTheme="majorEastAsia" w:hint="eastAsia"/>
        </w:rPr>
        <w:t>（</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_Ref510516467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005644E2" w:rsidRPr="009C33F2">
        <w:rPr>
          <w:rFonts w:asciiTheme="majorEastAsia" w:eastAsiaTheme="majorEastAsia" w:hAnsiTheme="majorEastAsia"/>
        </w:rPr>
        <w:fldChar w:fldCharType="end"/>
      </w:r>
      <w:r w:rsidR="00F7410A" w:rsidRPr="009C33F2">
        <w:rPr>
          <w:rFonts w:asciiTheme="majorEastAsia" w:eastAsiaTheme="majorEastAsia" w:hAnsiTheme="majorEastAsia" w:hint="eastAsia"/>
        </w:rPr>
        <w:t>所示），它的医嘱类型为Price（如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_Ref510516510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005644E2" w:rsidRPr="009C33F2">
        <w:rPr>
          <w:rFonts w:asciiTheme="majorEastAsia" w:eastAsiaTheme="majorEastAsia" w:hAnsiTheme="majorEastAsia"/>
        </w:rPr>
        <w:fldChar w:fldCharType="end"/>
      </w:r>
      <w:r w:rsidR="00F7410A" w:rsidRPr="009C33F2">
        <w:rPr>
          <w:rFonts w:asciiTheme="majorEastAsia" w:eastAsiaTheme="majorEastAsia" w:hAnsiTheme="majorEastAsia" w:hint="eastAsia"/>
        </w:rPr>
        <w:t>所示）。</w:t>
      </w:r>
    </w:p>
    <w:p w14:paraId="67AA8EE4" w14:textId="77777777" w:rsidR="005644E2" w:rsidRPr="009C33F2" w:rsidRDefault="00830FE4" w:rsidP="005644E2">
      <w:pPr>
        <w:keepNext/>
        <w:rPr>
          <w:rFonts w:asciiTheme="majorEastAsia" w:eastAsiaTheme="majorEastAsia" w:hAnsiTheme="majorEastAsia"/>
        </w:rPr>
      </w:pPr>
      <w:r w:rsidRPr="009C33F2">
        <w:rPr>
          <w:rFonts w:asciiTheme="majorEastAsia" w:eastAsiaTheme="majorEastAsia" w:hAnsiTheme="majorEastAsia" w:hint="eastAsia"/>
          <w:noProof/>
        </w:rPr>
        <w:drawing>
          <wp:inline distT="0" distB="0" distL="0" distR="0" wp14:anchorId="2201FC4F" wp14:editId="41393259">
            <wp:extent cx="5260975" cy="2435860"/>
            <wp:effectExtent l="19050" t="0" r="0" b="0"/>
            <wp:docPr id="21" name="图片 21" descr="C:\Users\Administrator\Desktop\TV$1GTV@Y$){JK_`8F21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TV$1GTV@Y$){JK_`8F21W{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975" cy="2435860"/>
                    </a:xfrm>
                    <a:prstGeom prst="rect">
                      <a:avLst/>
                    </a:prstGeom>
                    <a:noFill/>
                    <a:ln>
                      <a:noFill/>
                    </a:ln>
                  </pic:spPr>
                </pic:pic>
              </a:graphicData>
            </a:graphic>
          </wp:inline>
        </w:drawing>
      </w:r>
    </w:p>
    <w:p w14:paraId="465AC414" w14:textId="2E6576F9" w:rsidR="00830FE4" w:rsidRPr="009C33F2" w:rsidRDefault="005644E2" w:rsidP="005644E2">
      <w:pPr>
        <w:pStyle w:val="aff0"/>
        <w:rPr>
          <w:rFonts w:asciiTheme="majorEastAsia" w:eastAsiaTheme="majorEastAsia" w:hAnsiTheme="majorEastAsia"/>
        </w:rPr>
      </w:pPr>
      <w:bookmarkStart w:id="85" w:name="_Ref510516467"/>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85"/>
    </w:p>
    <w:p w14:paraId="51A0D118" w14:textId="77777777" w:rsidR="005644E2" w:rsidRPr="009C33F2" w:rsidRDefault="00F7410A" w:rsidP="005644E2">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4A4D5D65" wp14:editId="1504B619">
            <wp:extent cx="5274310" cy="1555750"/>
            <wp:effectExtent l="19050" t="0" r="2540" b="0"/>
            <wp:docPr id="4" name="图片 3" descr="QQ截图20170417191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417191803.png"/>
                    <pic:cNvPicPr/>
                  </pic:nvPicPr>
                  <pic:blipFill>
                    <a:blip r:embed="rId46"/>
                    <a:stretch>
                      <a:fillRect/>
                    </a:stretch>
                  </pic:blipFill>
                  <pic:spPr>
                    <a:xfrm>
                      <a:off x="0" y="0"/>
                      <a:ext cx="5274310" cy="1555750"/>
                    </a:xfrm>
                    <a:prstGeom prst="rect">
                      <a:avLst/>
                    </a:prstGeom>
                  </pic:spPr>
                </pic:pic>
              </a:graphicData>
            </a:graphic>
          </wp:inline>
        </w:drawing>
      </w:r>
    </w:p>
    <w:p w14:paraId="086B0F6F" w14:textId="76647A5A" w:rsidR="00F7410A" w:rsidRPr="009C33F2" w:rsidRDefault="005644E2" w:rsidP="005644E2">
      <w:pPr>
        <w:pStyle w:val="aff0"/>
        <w:rPr>
          <w:rFonts w:asciiTheme="majorEastAsia" w:eastAsiaTheme="majorEastAsia" w:hAnsiTheme="majorEastAsia"/>
        </w:rPr>
      </w:pPr>
      <w:bookmarkStart w:id="86" w:name="_Ref510516510"/>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86"/>
    </w:p>
    <w:p w14:paraId="0E3BDA43" w14:textId="13E3F869" w:rsidR="005D6708" w:rsidRPr="009C33F2" w:rsidRDefault="00830FE4" w:rsidP="00FB1169">
      <w:pPr>
        <w:ind w:firstLine="420"/>
        <w:rPr>
          <w:rFonts w:asciiTheme="majorEastAsia" w:eastAsiaTheme="majorEastAsia" w:hAnsiTheme="majorEastAsia"/>
        </w:rPr>
      </w:pPr>
      <w:r w:rsidRPr="009C33F2">
        <w:rPr>
          <w:rFonts w:asciiTheme="majorEastAsia" w:eastAsiaTheme="majorEastAsia" w:hAnsiTheme="majorEastAsia" w:hint="eastAsia"/>
        </w:rPr>
        <w:t>（2）设置global</w:t>
      </w:r>
      <w:r w:rsidR="00E44985" w:rsidRPr="009C33F2">
        <w:rPr>
          <w:rFonts w:asciiTheme="majorEastAsia" w:eastAsiaTheme="majorEastAsia" w:hAnsiTheme="majorEastAsia" w:hint="eastAsia"/>
        </w:rPr>
        <w:t>：</w:t>
      </w:r>
      <w:r w:rsidR="005D6708" w:rsidRPr="009C33F2">
        <w:rPr>
          <w:rFonts w:asciiTheme="majorEastAsia" w:eastAsiaTheme="majorEastAsia" w:hAnsiTheme="majorEastAsia"/>
        </w:rPr>
        <w:t>^DHCINTBILLARC("ARC")</w:t>
      </w:r>
      <w:r w:rsidR="005D6708" w:rsidRPr="009C33F2">
        <w:rPr>
          <w:rFonts w:asciiTheme="majorEastAsia" w:eastAsiaTheme="majorEastAsia" w:hAnsiTheme="majorEastAsia" w:hint="eastAsia"/>
        </w:rPr>
        <w:t>的值为</w:t>
      </w:r>
      <w:r w:rsidR="005D6708" w:rsidRPr="009C33F2">
        <w:rPr>
          <w:rFonts w:asciiTheme="majorEastAsia" w:eastAsiaTheme="majorEastAsia" w:hAnsiTheme="majorEastAsia"/>
        </w:rPr>
        <w:t>自定价医嘱的医嘱项ARCIM_RowId</w:t>
      </w:r>
      <w:r w:rsidR="00F7410A" w:rsidRPr="009C33F2">
        <w:rPr>
          <w:rFonts w:asciiTheme="majorEastAsia" w:eastAsiaTheme="majorEastAsia" w:hAnsiTheme="majorEastAsia" w:hint="eastAsia"/>
        </w:rPr>
        <w:t>。</w:t>
      </w:r>
      <w:r w:rsidR="00EA2760" w:rsidRPr="009C33F2">
        <w:rPr>
          <w:rFonts w:asciiTheme="majorEastAsia" w:eastAsiaTheme="majorEastAsia" w:hAnsiTheme="majorEastAsia" w:hint="eastAsia"/>
        </w:rPr>
        <w:t>（</w:t>
      </w:r>
      <w:r w:rsidR="00EA2760" w:rsidRPr="009C33F2">
        <w:rPr>
          <w:rFonts w:asciiTheme="majorEastAsia" w:eastAsiaTheme="majorEastAsia" w:hAnsiTheme="majorEastAsia"/>
        </w:rPr>
        <w:t>select top 100 * from arc_Itmmast where ArcIm_</w:t>
      </w:r>
      <w:r w:rsidR="00EA2760" w:rsidRPr="009C33F2">
        <w:rPr>
          <w:rFonts w:asciiTheme="majorEastAsia" w:eastAsiaTheme="majorEastAsia" w:hAnsiTheme="majorEastAsia" w:hint="eastAsia"/>
        </w:rPr>
        <w:t>Code</w:t>
      </w:r>
      <w:r w:rsidR="00EA2760" w:rsidRPr="009C33F2">
        <w:rPr>
          <w:rFonts w:asciiTheme="majorEastAsia" w:eastAsiaTheme="majorEastAsia" w:hAnsiTheme="majorEastAsia"/>
        </w:rPr>
        <w:t>="MICZDJYZ"</w:t>
      </w:r>
      <w:r w:rsidR="00EA2760" w:rsidRPr="009C33F2">
        <w:rPr>
          <w:rFonts w:asciiTheme="majorEastAsia" w:eastAsiaTheme="majorEastAsia" w:hAnsiTheme="majorEastAsia" w:hint="eastAsia"/>
        </w:rPr>
        <w:t>）</w:t>
      </w:r>
      <w:r w:rsidR="005644E2" w:rsidRPr="009C33F2">
        <w:rPr>
          <w:rFonts w:asciiTheme="majorEastAsia" w:eastAsiaTheme="majorEastAsia" w:hAnsiTheme="majorEastAsia" w:hint="eastAsia"/>
        </w:rPr>
        <w:t>。如</w:t>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w:instrText>
      </w:r>
      <w:r w:rsidR="005644E2" w:rsidRPr="009C33F2">
        <w:rPr>
          <w:rFonts w:asciiTheme="majorEastAsia" w:eastAsiaTheme="majorEastAsia" w:hAnsiTheme="majorEastAsia" w:hint="eastAsia"/>
        </w:rPr>
        <w:instrText>REF _Ref510516526 \h</w:instrText>
      </w:r>
      <w:r w:rsidR="005644E2"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005644E2" w:rsidRPr="009C33F2">
        <w:rPr>
          <w:rFonts w:asciiTheme="majorEastAsia" w:eastAsiaTheme="majorEastAsia" w:hAnsiTheme="majorEastAsia"/>
        </w:rPr>
        <w:fldChar w:fldCharType="end"/>
      </w:r>
      <w:r w:rsidR="005644E2" w:rsidRPr="009C33F2">
        <w:rPr>
          <w:rFonts w:asciiTheme="majorEastAsia" w:eastAsiaTheme="majorEastAsia" w:hAnsiTheme="majorEastAsia"/>
        </w:rPr>
        <w:fldChar w:fldCharType="begin"/>
      </w:r>
      <w:r w:rsidR="005644E2" w:rsidRPr="009C33F2">
        <w:rPr>
          <w:rFonts w:asciiTheme="majorEastAsia" w:eastAsiaTheme="majorEastAsia" w:hAnsiTheme="majorEastAsia"/>
        </w:rPr>
        <w:instrText xml:space="preserve"> REF _Ref510516532 \h </w:instrText>
      </w:r>
      <w:r w:rsidR="009C33F2">
        <w:rPr>
          <w:rFonts w:asciiTheme="majorEastAsia" w:eastAsiaTheme="majorEastAsia" w:hAnsiTheme="majorEastAsia"/>
        </w:rPr>
        <w:instrText xml:space="preserve"> \* MERGEFORMAT </w:instrText>
      </w:r>
      <w:r w:rsidR="005644E2" w:rsidRPr="009C33F2">
        <w:rPr>
          <w:rFonts w:asciiTheme="majorEastAsia" w:eastAsiaTheme="majorEastAsia" w:hAnsiTheme="majorEastAsia"/>
        </w:rPr>
      </w:r>
      <w:r w:rsidR="005644E2"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15</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5</w:t>
      </w:r>
      <w:r w:rsidR="005644E2" w:rsidRPr="009C33F2">
        <w:rPr>
          <w:rFonts w:asciiTheme="majorEastAsia" w:eastAsiaTheme="majorEastAsia" w:hAnsiTheme="majorEastAsia"/>
        </w:rPr>
        <w:fldChar w:fldCharType="end"/>
      </w:r>
      <w:r w:rsidR="005644E2" w:rsidRPr="009C33F2">
        <w:rPr>
          <w:rFonts w:asciiTheme="majorEastAsia" w:eastAsiaTheme="majorEastAsia" w:hAnsiTheme="majorEastAsia" w:hint="eastAsia"/>
        </w:rPr>
        <w:t>所示。</w:t>
      </w:r>
    </w:p>
    <w:p w14:paraId="5301AC4D" w14:textId="77777777" w:rsidR="005644E2" w:rsidRPr="009C33F2" w:rsidRDefault="00E44985"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70CA9EB7" wp14:editId="2837D72E">
            <wp:extent cx="5274310" cy="2123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123440"/>
                    </a:xfrm>
                    <a:prstGeom prst="rect">
                      <a:avLst/>
                    </a:prstGeom>
                  </pic:spPr>
                </pic:pic>
              </a:graphicData>
            </a:graphic>
          </wp:inline>
        </w:drawing>
      </w:r>
    </w:p>
    <w:p w14:paraId="6FA44ED9" w14:textId="5B14F1B5" w:rsidR="002B5AD4" w:rsidRPr="009C33F2" w:rsidRDefault="005644E2" w:rsidP="005644E2">
      <w:pPr>
        <w:pStyle w:val="aff0"/>
        <w:rPr>
          <w:rFonts w:asciiTheme="majorEastAsia" w:eastAsiaTheme="majorEastAsia" w:hAnsiTheme="majorEastAsia" w:cs="宋体"/>
          <w:kern w:val="0"/>
        </w:rPr>
      </w:pPr>
      <w:bookmarkStart w:id="87" w:name="_Ref510516526"/>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87"/>
    </w:p>
    <w:p w14:paraId="735A0A07" w14:textId="77777777" w:rsidR="005644E2" w:rsidRPr="009C33F2" w:rsidRDefault="00830FE4" w:rsidP="005644E2">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0146CD91" wp14:editId="1448DC97">
            <wp:extent cx="5274945" cy="2763520"/>
            <wp:effectExtent l="0" t="0" r="1905" b="0"/>
            <wp:docPr id="23" name="图片 23" descr="C:\Users\Administrator\Desktop\9WJ1H5$VY_)U2E7G3M0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9WJ1H5$VY_)U2E7G3M0W`(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2763520"/>
                    </a:xfrm>
                    <a:prstGeom prst="rect">
                      <a:avLst/>
                    </a:prstGeom>
                    <a:noFill/>
                    <a:ln>
                      <a:noFill/>
                    </a:ln>
                  </pic:spPr>
                </pic:pic>
              </a:graphicData>
            </a:graphic>
          </wp:inline>
        </w:drawing>
      </w:r>
    </w:p>
    <w:p w14:paraId="57341841" w14:textId="632DFA22" w:rsidR="002B5AD4" w:rsidRPr="009C33F2" w:rsidRDefault="005644E2" w:rsidP="005644E2">
      <w:pPr>
        <w:pStyle w:val="aff0"/>
        <w:rPr>
          <w:rFonts w:asciiTheme="majorEastAsia" w:eastAsiaTheme="majorEastAsia" w:hAnsiTheme="majorEastAsia"/>
        </w:rPr>
      </w:pPr>
      <w:bookmarkStart w:id="88" w:name="_Ref510516532"/>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5</w:t>
      </w:r>
      <w:r w:rsidR="00C65870" w:rsidRPr="009C33F2">
        <w:rPr>
          <w:rFonts w:asciiTheme="majorEastAsia" w:eastAsiaTheme="majorEastAsia" w:hAnsiTheme="majorEastAsia"/>
        </w:rPr>
        <w:fldChar w:fldCharType="end"/>
      </w:r>
      <w:bookmarkEnd w:id="88"/>
    </w:p>
    <w:p w14:paraId="312D5D90" w14:textId="7FF44FDB" w:rsidR="00872B7C" w:rsidRPr="009C33F2" w:rsidRDefault="00872B7C" w:rsidP="00872B7C">
      <w:pPr>
        <w:pStyle w:val="10"/>
        <w:rPr>
          <w:rFonts w:asciiTheme="majorEastAsia" w:eastAsiaTheme="majorEastAsia" w:hAnsiTheme="majorEastAsia"/>
          <w:noProof/>
        </w:rPr>
      </w:pPr>
      <w:bookmarkStart w:id="89" w:name="_Toc511220450"/>
      <w:r w:rsidRPr="009C33F2">
        <w:rPr>
          <w:rFonts w:asciiTheme="majorEastAsia" w:eastAsiaTheme="majorEastAsia" w:hAnsiTheme="majorEastAsia" w:hint="eastAsia"/>
          <w:noProof/>
        </w:rPr>
        <w:lastRenderedPageBreak/>
        <w:t>担保额度设置</w:t>
      </w:r>
      <w:bookmarkEnd w:id="89"/>
    </w:p>
    <w:p w14:paraId="5AA89252" w14:textId="2BBD80CE" w:rsidR="00872B7C" w:rsidRPr="009C33F2" w:rsidRDefault="00E35B99" w:rsidP="00830FE4">
      <w:pPr>
        <w:rPr>
          <w:rFonts w:asciiTheme="majorEastAsia" w:eastAsiaTheme="majorEastAsia" w:hAnsiTheme="majorEastAsia"/>
        </w:rPr>
      </w:pPr>
      <w:r w:rsidRPr="009C33F2">
        <w:rPr>
          <w:rFonts w:asciiTheme="majorEastAsia" w:eastAsiaTheme="majorEastAsia" w:hAnsiTheme="majorEastAsia" w:hint="eastAsia"/>
        </w:rPr>
        <w:t>根据科室、病人类型、时限、限额等信息控制住院担保界面</w:t>
      </w:r>
      <w:r w:rsidR="00872B7C" w:rsidRPr="009C33F2">
        <w:rPr>
          <w:rFonts w:asciiTheme="majorEastAsia" w:eastAsiaTheme="majorEastAsia" w:hAnsiTheme="majorEastAsia" w:hint="eastAsia"/>
        </w:rPr>
        <w:t>。如下</w:t>
      </w:r>
      <w:r w:rsidR="00872B7C" w:rsidRPr="009C33F2">
        <w:rPr>
          <w:rFonts w:asciiTheme="majorEastAsia" w:eastAsiaTheme="majorEastAsia" w:hAnsiTheme="majorEastAsia"/>
        </w:rPr>
        <w:fldChar w:fldCharType="begin"/>
      </w:r>
      <w:r w:rsidR="00872B7C" w:rsidRPr="009C33F2">
        <w:rPr>
          <w:rFonts w:asciiTheme="majorEastAsia" w:eastAsiaTheme="majorEastAsia" w:hAnsiTheme="majorEastAsia"/>
        </w:rPr>
        <w:instrText xml:space="preserve"> </w:instrText>
      </w:r>
      <w:r w:rsidR="00872B7C" w:rsidRPr="009C33F2">
        <w:rPr>
          <w:rFonts w:asciiTheme="majorEastAsia" w:eastAsiaTheme="majorEastAsia" w:hAnsiTheme="majorEastAsia" w:hint="eastAsia"/>
        </w:rPr>
        <w:instrText>REF _Ref495308021 \h</w:instrText>
      </w:r>
      <w:r w:rsidR="00872B7C"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872B7C" w:rsidRPr="009C33F2">
        <w:rPr>
          <w:rFonts w:asciiTheme="majorEastAsia" w:eastAsiaTheme="majorEastAsia" w:hAnsiTheme="majorEastAsia"/>
        </w:rPr>
      </w:r>
      <w:r w:rsidR="00872B7C"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16</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872B7C" w:rsidRPr="009C33F2">
        <w:rPr>
          <w:rFonts w:asciiTheme="majorEastAsia" w:eastAsiaTheme="majorEastAsia" w:hAnsiTheme="majorEastAsia"/>
        </w:rPr>
        <w:fldChar w:fldCharType="end"/>
      </w:r>
      <w:r w:rsidR="00872B7C" w:rsidRPr="009C33F2">
        <w:rPr>
          <w:rFonts w:asciiTheme="majorEastAsia" w:eastAsiaTheme="majorEastAsia" w:hAnsiTheme="majorEastAsia" w:hint="eastAsia"/>
        </w:rPr>
        <w:t>所示：</w:t>
      </w:r>
    </w:p>
    <w:p w14:paraId="3317B68C" w14:textId="77777777" w:rsidR="00872B7C" w:rsidRPr="009C33F2" w:rsidRDefault="00872B7C" w:rsidP="00872B7C">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11B603A6" wp14:editId="4C63AA60">
            <wp:extent cx="5274310" cy="17437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43710"/>
                    </a:xfrm>
                    <a:prstGeom prst="rect">
                      <a:avLst/>
                    </a:prstGeom>
                  </pic:spPr>
                </pic:pic>
              </a:graphicData>
            </a:graphic>
          </wp:inline>
        </w:drawing>
      </w:r>
    </w:p>
    <w:p w14:paraId="45FB320C" w14:textId="656033C1" w:rsidR="00872B7C" w:rsidRPr="009C33F2" w:rsidRDefault="00872B7C" w:rsidP="00872B7C">
      <w:pPr>
        <w:pStyle w:val="aff0"/>
        <w:rPr>
          <w:rFonts w:asciiTheme="majorEastAsia" w:eastAsiaTheme="majorEastAsia" w:hAnsiTheme="majorEastAsia"/>
        </w:rPr>
      </w:pPr>
      <w:bookmarkStart w:id="90" w:name="_Ref495308021"/>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90"/>
    </w:p>
    <w:p w14:paraId="60FD8721" w14:textId="76E2DA26" w:rsidR="00872B7C" w:rsidRPr="009C33F2" w:rsidRDefault="00872B7C" w:rsidP="00830FE4">
      <w:pPr>
        <w:rPr>
          <w:rFonts w:asciiTheme="majorEastAsia" w:eastAsiaTheme="majorEastAsia" w:hAnsiTheme="majorEastAsia"/>
        </w:rPr>
      </w:pPr>
      <w:r w:rsidRPr="009C33F2">
        <w:rPr>
          <w:rFonts w:asciiTheme="majorEastAsia" w:eastAsiaTheme="majorEastAsia" w:hAnsiTheme="majorEastAsia" w:hint="eastAsia"/>
        </w:rPr>
        <w:t>【时限类型】：分为按天、按时两种。根据住院担保界面的开始日期、开始时间进行计算，当超过规定的时限时，担保金额不再有效。（担保状态显示目前不发生变化）</w:t>
      </w:r>
    </w:p>
    <w:p w14:paraId="76EB532B" w14:textId="4A231F74" w:rsidR="00872B7C" w:rsidRPr="009C33F2" w:rsidRDefault="00872B7C" w:rsidP="00830FE4">
      <w:pPr>
        <w:rPr>
          <w:rFonts w:asciiTheme="majorEastAsia" w:eastAsiaTheme="majorEastAsia" w:hAnsiTheme="majorEastAsia"/>
        </w:rPr>
      </w:pPr>
      <w:r w:rsidRPr="009C33F2">
        <w:rPr>
          <w:rFonts w:asciiTheme="majorEastAsia" w:eastAsiaTheme="majorEastAsia" w:hAnsiTheme="majorEastAsia" w:hint="eastAsia"/>
        </w:rPr>
        <w:t>【默认限额】：担保时，担保金额默认显示默认限额。当担保金额多于默认限额时，提示“超过担保额度，担保失败”，担保不成功。当担保金额小于等于默认限额进行担保时，担保成功。</w:t>
      </w:r>
    </w:p>
    <w:p w14:paraId="2381DBAD" w14:textId="77777777" w:rsidR="00872B7C" w:rsidRPr="009C33F2" w:rsidRDefault="00872B7C" w:rsidP="00830FE4">
      <w:pPr>
        <w:rPr>
          <w:rFonts w:asciiTheme="majorEastAsia" w:eastAsiaTheme="majorEastAsia" w:hAnsiTheme="majorEastAsia"/>
        </w:rPr>
      </w:pPr>
    </w:p>
    <w:p w14:paraId="41E38FAE" w14:textId="6E9D5977" w:rsidR="006B1E59" w:rsidRPr="009C33F2" w:rsidRDefault="006B1E59" w:rsidP="006B1E59">
      <w:pPr>
        <w:pStyle w:val="10"/>
        <w:rPr>
          <w:rFonts w:asciiTheme="majorEastAsia" w:eastAsiaTheme="majorEastAsia" w:hAnsiTheme="majorEastAsia"/>
          <w:noProof/>
        </w:rPr>
      </w:pPr>
      <w:bookmarkStart w:id="91" w:name="_Toc510463931"/>
      <w:bookmarkStart w:id="92" w:name="_Toc511220451"/>
      <w:r w:rsidRPr="009C33F2">
        <w:rPr>
          <w:rFonts w:asciiTheme="majorEastAsia" w:eastAsiaTheme="majorEastAsia" w:hAnsiTheme="majorEastAsia" w:hint="eastAsia"/>
          <w:noProof/>
        </w:rPr>
        <w:lastRenderedPageBreak/>
        <w:t>计费页签维护</w:t>
      </w:r>
      <w:bookmarkEnd w:id="91"/>
      <w:bookmarkEnd w:id="92"/>
    </w:p>
    <w:p w14:paraId="50873AA6" w14:textId="20031C34" w:rsidR="006B1E59" w:rsidRPr="009C33F2" w:rsidRDefault="00F77556" w:rsidP="00F77556">
      <w:pPr>
        <w:spacing w:after="120"/>
        <w:ind w:firstLineChars="200" w:firstLine="480"/>
        <w:rPr>
          <w:rFonts w:asciiTheme="majorEastAsia" w:eastAsiaTheme="majorEastAsia" w:hAnsiTheme="majorEastAsia"/>
        </w:rPr>
      </w:pPr>
      <w:r w:rsidRPr="009C33F2">
        <w:rPr>
          <w:rFonts w:asciiTheme="majorEastAsia" w:eastAsiaTheme="majorEastAsia" w:hAnsiTheme="majorEastAsia" w:hint="eastAsia"/>
        </w:rPr>
        <w:t>该界面提供页签内容维护，例如门诊收费日结、门诊收费日结汇总、住院收费日结、住院收费日结汇总等界面的页签。</w:t>
      </w:r>
      <w:r w:rsidR="006B1E59" w:rsidRPr="009C33F2">
        <w:rPr>
          <w:rFonts w:asciiTheme="majorEastAsia" w:eastAsiaTheme="majorEastAsia" w:hAnsiTheme="majorEastAsia" w:hint="eastAsia"/>
        </w:rPr>
        <w:t>如</w:t>
      </w:r>
      <w:r w:rsidR="006B1E59" w:rsidRPr="009C33F2">
        <w:rPr>
          <w:rFonts w:asciiTheme="majorEastAsia" w:eastAsiaTheme="majorEastAsia" w:hAnsiTheme="majorEastAsia"/>
        </w:rPr>
        <w:fldChar w:fldCharType="begin"/>
      </w:r>
      <w:r w:rsidR="006B1E59" w:rsidRPr="009C33F2">
        <w:rPr>
          <w:rFonts w:asciiTheme="majorEastAsia" w:eastAsiaTheme="majorEastAsia" w:hAnsiTheme="majorEastAsia"/>
        </w:rPr>
        <w:instrText xml:space="preserve"> </w:instrText>
      </w:r>
      <w:r w:rsidR="006B1E59" w:rsidRPr="009C33F2">
        <w:rPr>
          <w:rFonts w:asciiTheme="majorEastAsia" w:eastAsiaTheme="majorEastAsia" w:hAnsiTheme="majorEastAsia" w:hint="eastAsia"/>
        </w:rPr>
        <w:instrText>REF _Ref510516662 \h</w:instrText>
      </w:r>
      <w:r w:rsidR="006B1E59"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6B1E59" w:rsidRPr="009C33F2">
        <w:rPr>
          <w:rFonts w:asciiTheme="majorEastAsia" w:eastAsiaTheme="majorEastAsia" w:hAnsiTheme="majorEastAsia"/>
        </w:rPr>
      </w:r>
      <w:r w:rsidR="006B1E59"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1</w:t>
      </w:r>
      <w:r w:rsidR="006B1E59" w:rsidRPr="009C33F2">
        <w:rPr>
          <w:rFonts w:asciiTheme="majorEastAsia" w:eastAsiaTheme="majorEastAsia" w:hAnsiTheme="majorEastAsia"/>
        </w:rPr>
        <w:fldChar w:fldCharType="end"/>
      </w:r>
      <w:r w:rsidR="006B1E59" w:rsidRPr="009C33F2">
        <w:rPr>
          <w:rFonts w:asciiTheme="majorEastAsia" w:eastAsiaTheme="majorEastAsia" w:hAnsiTheme="majorEastAsia" w:hint="eastAsia"/>
        </w:rPr>
        <w:t>所示。</w:t>
      </w:r>
    </w:p>
    <w:p w14:paraId="26986058" w14:textId="77777777" w:rsidR="006B1E59" w:rsidRPr="009C33F2" w:rsidRDefault="006B1E59" w:rsidP="006B1E59">
      <w:pPr>
        <w:keepNext/>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28A32723" wp14:editId="179E2A85">
            <wp:extent cx="5761355" cy="2792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2792095"/>
                    </a:xfrm>
                    <a:prstGeom prst="rect">
                      <a:avLst/>
                    </a:prstGeom>
                    <a:noFill/>
                  </pic:spPr>
                </pic:pic>
              </a:graphicData>
            </a:graphic>
          </wp:inline>
        </w:drawing>
      </w:r>
    </w:p>
    <w:p w14:paraId="751366AD" w14:textId="67183F0D" w:rsidR="00396B19" w:rsidRPr="009C33F2" w:rsidRDefault="006B1E59" w:rsidP="005C3576">
      <w:pPr>
        <w:pStyle w:val="aff0"/>
        <w:rPr>
          <w:rFonts w:asciiTheme="majorEastAsia" w:eastAsiaTheme="majorEastAsia" w:hAnsiTheme="majorEastAsia"/>
        </w:rPr>
      </w:pPr>
      <w:bookmarkStart w:id="93" w:name="_Ref510516662"/>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w:t>
      </w:r>
      <w:r w:rsidR="00C65870" w:rsidRPr="009C33F2">
        <w:rPr>
          <w:rFonts w:asciiTheme="majorEastAsia" w:eastAsiaTheme="majorEastAsia" w:hAnsiTheme="majorEastAsia"/>
        </w:rPr>
        <w:fldChar w:fldCharType="end"/>
      </w:r>
      <w:bookmarkEnd w:id="93"/>
    </w:p>
    <w:p w14:paraId="71091D6E" w14:textId="1E2E8DEF" w:rsidR="00CB4176" w:rsidRPr="009C33F2" w:rsidRDefault="00CB4176" w:rsidP="00CB4176">
      <w:pPr>
        <w:ind w:firstLineChars="200" w:firstLine="480"/>
        <w:rPr>
          <w:rFonts w:asciiTheme="majorEastAsia" w:eastAsiaTheme="majorEastAsia" w:hAnsiTheme="majorEastAsia"/>
        </w:rPr>
      </w:pPr>
      <w:r w:rsidRPr="009C33F2">
        <w:rPr>
          <w:rFonts w:asciiTheme="majorEastAsia" w:eastAsiaTheme="majorEastAsia" w:hAnsiTheme="majorEastAsia" w:hint="eastAsia"/>
        </w:rPr>
        <w:t>首先在该界面进行维护数据，然后在【门诊收费安全组配置】界面进行授权，最后在收费处日报可以看到界面。</w:t>
      </w:r>
    </w:p>
    <w:p w14:paraId="62ABF351" w14:textId="6E1C2156" w:rsidR="00F77556" w:rsidRPr="009C33F2" w:rsidRDefault="00F77556" w:rsidP="00451A72">
      <w:pPr>
        <w:pStyle w:val="2"/>
        <w:rPr>
          <w:rFonts w:asciiTheme="majorEastAsia" w:eastAsiaTheme="majorEastAsia" w:hAnsiTheme="majorEastAsia"/>
        </w:rPr>
      </w:pPr>
      <w:bookmarkStart w:id="94" w:name="_Toc511220452"/>
      <w:r w:rsidRPr="009C33F2">
        <w:rPr>
          <w:rFonts w:asciiTheme="majorEastAsia" w:eastAsiaTheme="majorEastAsia" w:hAnsiTheme="majorEastAsia" w:hint="eastAsia"/>
        </w:rPr>
        <w:t>维护数据</w:t>
      </w:r>
      <w:bookmarkEnd w:id="94"/>
    </w:p>
    <w:p w14:paraId="08000585" w14:textId="13F3B80E" w:rsidR="00F77556" w:rsidRPr="009C33F2" w:rsidRDefault="00F77556" w:rsidP="00F77556">
      <w:pPr>
        <w:ind w:firstLineChars="200" w:firstLine="480"/>
        <w:rPr>
          <w:rFonts w:asciiTheme="majorEastAsia" w:eastAsiaTheme="majorEastAsia" w:hAnsiTheme="majorEastAsia"/>
          <w:szCs w:val="20"/>
        </w:rPr>
      </w:pPr>
      <w:r w:rsidRPr="009C33F2">
        <w:rPr>
          <w:rFonts w:asciiTheme="majorEastAsia" w:eastAsiaTheme="majorEastAsia" w:hAnsiTheme="majorEastAsia" w:hint="eastAsia"/>
          <w:szCs w:val="20"/>
        </w:rPr>
        <w:t>选择业务类型，点击【查询】查询该业务类型对应的内容，不选时，显示全部内容</w:t>
      </w:r>
    </w:p>
    <w:p w14:paraId="11A55F96" w14:textId="325DC7AA" w:rsidR="00F77556" w:rsidRPr="009C33F2" w:rsidRDefault="00F77556" w:rsidP="00F77556">
      <w:pPr>
        <w:ind w:firstLineChars="200" w:firstLine="480"/>
        <w:rPr>
          <w:rFonts w:asciiTheme="majorEastAsia" w:eastAsiaTheme="majorEastAsia" w:hAnsiTheme="majorEastAsia"/>
        </w:rPr>
      </w:pPr>
      <w:r w:rsidRPr="009C33F2">
        <w:rPr>
          <w:rFonts w:asciiTheme="majorEastAsia" w:eastAsiaTheme="majorEastAsia" w:hAnsiTheme="majorEastAsia" w:hint="eastAsia"/>
        </w:rPr>
        <w:t>点击【添加】按钮，在弹出界面输入id、title、选择是否启用下拉框、业务类型等必填项和href。点击【保存】按钮，即可新增一条页签数据。如</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REF _Ref510525921 \h</w:instrText>
      </w:r>
      <w:r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Pr="009C33F2">
        <w:rPr>
          <w:rFonts w:asciiTheme="majorEastAsia" w:eastAsiaTheme="majorEastAsia" w:hAnsiTheme="majorEastAsia"/>
        </w:rPr>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2</w:t>
      </w:r>
      <w:r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13458D32" w14:textId="77777777" w:rsidR="00F77556" w:rsidRPr="009C33F2" w:rsidRDefault="00F77556" w:rsidP="00F77556">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11344C6D" wp14:editId="0C9DC941">
            <wp:extent cx="5274310" cy="25810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581045"/>
                    </a:xfrm>
                    <a:prstGeom prst="rect">
                      <a:avLst/>
                    </a:prstGeom>
                    <a:noFill/>
                    <a:ln>
                      <a:noFill/>
                    </a:ln>
                  </pic:spPr>
                </pic:pic>
              </a:graphicData>
            </a:graphic>
          </wp:inline>
        </w:drawing>
      </w:r>
    </w:p>
    <w:p w14:paraId="4E4AA70B" w14:textId="0CE48420" w:rsidR="00F77556" w:rsidRPr="009C33F2" w:rsidRDefault="00F77556" w:rsidP="00F77556">
      <w:pPr>
        <w:pStyle w:val="aff0"/>
        <w:rPr>
          <w:rFonts w:asciiTheme="majorEastAsia" w:eastAsiaTheme="majorEastAsia" w:hAnsiTheme="majorEastAsia"/>
        </w:rPr>
      </w:pPr>
      <w:bookmarkStart w:id="95" w:name="_Ref510525921"/>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2</w:t>
      </w:r>
      <w:r w:rsidR="00C65870" w:rsidRPr="009C33F2">
        <w:rPr>
          <w:rFonts w:asciiTheme="majorEastAsia" w:eastAsiaTheme="majorEastAsia" w:hAnsiTheme="majorEastAsia"/>
        </w:rPr>
        <w:fldChar w:fldCharType="end"/>
      </w:r>
      <w:bookmarkEnd w:id="95"/>
    </w:p>
    <w:p w14:paraId="244CF418" w14:textId="52C19741" w:rsidR="00F77556" w:rsidRPr="009C33F2" w:rsidRDefault="00F77556" w:rsidP="00F77556">
      <w:pPr>
        <w:ind w:firstLineChars="200" w:firstLine="480"/>
        <w:rPr>
          <w:rFonts w:asciiTheme="majorEastAsia" w:eastAsiaTheme="majorEastAsia" w:hAnsiTheme="majorEastAsia"/>
        </w:rPr>
      </w:pPr>
      <w:r w:rsidRPr="009C33F2">
        <w:rPr>
          <w:rFonts w:asciiTheme="majorEastAsia" w:eastAsiaTheme="majorEastAsia" w:hAnsiTheme="majorEastAsia" w:hint="eastAsia"/>
        </w:rPr>
        <w:t>选中一条行记录，点击【修改】按钮，或直接双击行记录，在弹出界面可修改id、title、选择是否启用下拉框、业务类型等必填项和href。点击【保存】按钮，即可修改该条页签数据。如</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REF _Ref510525974 \h</w:instrText>
      </w:r>
      <w:r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Pr="009C33F2">
        <w:rPr>
          <w:rFonts w:asciiTheme="majorEastAsia" w:eastAsiaTheme="majorEastAsia" w:hAnsiTheme="majorEastAsia"/>
        </w:rPr>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3</w:t>
      </w:r>
      <w:r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43D3A16C" w14:textId="77777777" w:rsidR="00F77556" w:rsidRPr="009C33F2" w:rsidRDefault="00F77556" w:rsidP="00F77556">
      <w:pPr>
        <w:keepNext/>
        <w:ind w:firstLineChars="200" w:firstLine="480"/>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701AED30" wp14:editId="2A999570">
            <wp:extent cx="5274310" cy="259253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92537"/>
                    </a:xfrm>
                    <a:prstGeom prst="rect">
                      <a:avLst/>
                    </a:prstGeom>
                    <a:noFill/>
                    <a:ln>
                      <a:noFill/>
                    </a:ln>
                  </pic:spPr>
                </pic:pic>
              </a:graphicData>
            </a:graphic>
          </wp:inline>
        </w:drawing>
      </w:r>
    </w:p>
    <w:p w14:paraId="7D4906F3" w14:textId="043BDF28" w:rsidR="00F77556" w:rsidRPr="009C33F2" w:rsidRDefault="00F77556" w:rsidP="00F77556">
      <w:pPr>
        <w:pStyle w:val="aff0"/>
        <w:rPr>
          <w:rFonts w:asciiTheme="majorEastAsia" w:eastAsiaTheme="majorEastAsia" w:hAnsiTheme="majorEastAsia"/>
        </w:rPr>
      </w:pPr>
      <w:bookmarkStart w:id="96" w:name="_Ref510525974"/>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3</w:t>
      </w:r>
      <w:r w:rsidR="00C65870" w:rsidRPr="009C33F2">
        <w:rPr>
          <w:rFonts w:asciiTheme="majorEastAsia" w:eastAsiaTheme="majorEastAsia" w:hAnsiTheme="majorEastAsia"/>
        </w:rPr>
        <w:fldChar w:fldCharType="end"/>
      </w:r>
      <w:bookmarkEnd w:id="96"/>
    </w:p>
    <w:p w14:paraId="0322D121" w14:textId="51BC04F2" w:rsidR="00F77556" w:rsidRPr="009C33F2" w:rsidRDefault="00F77556" w:rsidP="00451A72">
      <w:pPr>
        <w:pStyle w:val="2"/>
        <w:rPr>
          <w:rFonts w:asciiTheme="majorEastAsia" w:eastAsiaTheme="majorEastAsia" w:hAnsiTheme="majorEastAsia"/>
        </w:rPr>
      </w:pPr>
      <w:bookmarkStart w:id="97" w:name="_Toc511220453"/>
      <w:r w:rsidRPr="009C33F2">
        <w:rPr>
          <w:rFonts w:asciiTheme="majorEastAsia" w:eastAsiaTheme="majorEastAsia" w:hAnsiTheme="majorEastAsia" w:hint="eastAsia"/>
        </w:rPr>
        <w:t>页签授权</w:t>
      </w:r>
      <w:bookmarkEnd w:id="97"/>
    </w:p>
    <w:p w14:paraId="6704AABC" w14:textId="562C4515" w:rsidR="00F77556" w:rsidRPr="009C33F2" w:rsidRDefault="00F77556" w:rsidP="00F77556">
      <w:pPr>
        <w:ind w:firstLineChars="200" w:firstLine="480"/>
        <w:rPr>
          <w:rFonts w:asciiTheme="majorEastAsia" w:eastAsiaTheme="majorEastAsia" w:hAnsiTheme="majorEastAsia"/>
        </w:rPr>
      </w:pPr>
      <w:r w:rsidRPr="009C33F2">
        <w:rPr>
          <w:rFonts w:asciiTheme="majorEastAsia" w:eastAsiaTheme="majorEastAsia" w:hAnsiTheme="majorEastAsia" w:hint="eastAsia"/>
        </w:rPr>
        <w:t>1、进入【门诊收费安全组配置】界面，选择所要授权的安全组，在弹出的【门诊收费安全组参数设置】界面，点击页签设置按钮。如</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REF _Ref510526028 \h</w:instrText>
      </w:r>
      <w:r w:rsidRPr="009C33F2">
        <w:rPr>
          <w:rFonts w:asciiTheme="majorEastAsia" w:eastAsiaTheme="majorEastAsia" w:hAnsiTheme="majorEastAsia"/>
        </w:rPr>
        <w:instrText xml:space="preserve"> </w:instrText>
      </w:r>
      <w:r w:rsidR="00E46F8C" w:rsidRPr="009C33F2">
        <w:rPr>
          <w:rFonts w:asciiTheme="majorEastAsia" w:eastAsiaTheme="majorEastAsia" w:hAnsiTheme="majorEastAsia"/>
        </w:rPr>
        <w:instrText xml:space="preserve"> \* MERGEFORMAT </w:instrText>
      </w:r>
      <w:r w:rsidRPr="009C33F2">
        <w:rPr>
          <w:rFonts w:asciiTheme="majorEastAsia" w:eastAsiaTheme="majorEastAsia" w:hAnsiTheme="majorEastAsia"/>
        </w:rPr>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4</w:t>
      </w:r>
      <w:r w:rsidRPr="009C33F2">
        <w:rPr>
          <w:rFonts w:asciiTheme="majorEastAsia" w:eastAsiaTheme="majorEastAsia" w:hAnsiTheme="majorEastAsia"/>
        </w:rPr>
        <w:fldChar w:fldCharType="end"/>
      </w:r>
      <w:r w:rsidRPr="009C33F2">
        <w:rPr>
          <w:rFonts w:asciiTheme="majorEastAsia" w:eastAsiaTheme="majorEastAsia" w:hAnsiTheme="majorEastAsia" w:hint="eastAsia"/>
        </w:rPr>
        <w:t>所示。</w:t>
      </w:r>
    </w:p>
    <w:p w14:paraId="445C7AD3" w14:textId="77777777" w:rsidR="00F77556" w:rsidRPr="009C33F2" w:rsidRDefault="00F77556" w:rsidP="00F77556">
      <w:pPr>
        <w:keepNext/>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7DCCF31E" wp14:editId="7A23C206">
            <wp:extent cx="5274310" cy="271144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711441"/>
                    </a:xfrm>
                    <a:prstGeom prst="rect">
                      <a:avLst/>
                    </a:prstGeom>
                    <a:noFill/>
                    <a:ln>
                      <a:noFill/>
                    </a:ln>
                  </pic:spPr>
                </pic:pic>
              </a:graphicData>
            </a:graphic>
          </wp:inline>
        </w:drawing>
      </w:r>
    </w:p>
    <w:p w14:paraId="4879D701" w14:textId="42E8D988" w:rsidR="00F77556" w:rsidRPr="009C33F2" w:rsidRDefault="00F77556" w:rsidP="00F77556">
      <w:pPr>
        <w:pStyle w:val="aff0"/>
        <w:rPr>
          <w:rFonts w:asciiTheme="majorEastAsia" w:eastAsiaTheme="majorEastAsia" w:hAnsiTheme="majorEastAsia"/>
        </w:rPr>
      </w:pPr>
      <w:bookmarkStart w:id="98" w:name="_Ref510526028"/>
      <w:r w:rsidRPr="009C33F2">
        <w:rPr>
          <w:rFonts w:asciiTheme="majorEastAsia" w:eastAsiaTheme="majorEastAsia" w:hAnsiTheme="majorEastAsia" w:hint="eastAsia"/>
        </w:rPr>
        <w:t xml:space="preserve">图 </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STYLEREF 1 \s</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rPr>
        <w:noBreakHyphen/>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SEQ 图 \* ARABIC \s 1</w:instrText>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4</w:t>
      </w:r>
      <w:r w:rsidR="00C65870" w:rsidRPr="009C33F2">
        <w:rPr>
          <w:rFonts w:asciiTheme="majorEastAsia" w:eastAsiaTheme="majorEastAsia" w:hAnsiTheme="majorEastAsia"/>
        </w:rPr>
        <w:fldChar w:fldCharType="end"/>
      </w:r>
      <w:bookmarkEnd w:id="98"/>
    </w:p>
    <w:p w14:paraId="2DE686D0" w14:textId="1BE550B4" w:rsidR="00F77556" w:rsidRPr="009C33F2" w:rsidRDefault="00F77556" w:rsidP="00F77556">
      <w:pPr>
        <w:spacing w:after="120"/>
        <w:ind w:firstLineChars="200" w:firstLine="480"/>
        <w:rPr>
          <w:rFonts w:asciiTheme="majorEastAsia" w:eastAsiaTheme="majorEastAsia" w:hAnsiTheme="majorEastAsia"/>
        </w:rPr>
      </w:pPr>
      <w:r w:rsidRPr="009C33F2">
        <w:rPr>
          <w:rFonts w:asciiTheme="majorEastAsia" w:eastAsiaTheme="majorEastAsia" w:hAnsiTheme="majorEastAsia"/>
        </w:rPr>
        <w:t>2</w:t>
      </w:r>
      <w:r w:rsidRPr="009C33F2">
        <w:rPr>
          <w:rFonts w:asciiTheme="majorEastAsia" w:eastAsiaTheme="majorEastAsia" w:hAnsiTheme="majorEastAsia" w:hint="eastAsia"/>
        </w:rPr>
        <w:t>、选择树节点复选框，点击选中行，可设置所选页签为界面默认选中页签，每一个根节点下的叶子节点，只能选择其中一个为默认。点击【授权】按钮，即可将选中的页签授权给该安全组对应的业务界面下。</w:t>
      </w:r>
      <w:r w:rsidR="00C65870" w:rsidRPr="009C33F2">
        <w:rPr>
          <w:rFonts w:asciiTheme="majorEastAsia" w:eastAsiaTheme="majorEastAsia" w:hAnsiTheme="majorEastAsia" w:hint="eastAsia"/>
        </w:rPr>
        <w:t>如</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REF _Ref510528202 \h</w:instrText>
      </w:r>
      <w:r w:rsidR="00C65870" w:rsidRPr="009C33F2">
        <w:rPr>
          <w:rFonts w:asciiTheme="majorEastAsia" w:eastAsiaTheme="majorEastAsia" w:hAnsiTheme="majorEastAsia"/>
        </w:rPr>
        <w:instrText xml:space="preserve"> </w:instrText>
      </w:r>
      <w:r w:rsidR="00E46F8C" w:rsidRPr="009C33F2">
        <w:rPr>
          <w:rFonts w:asciiTheme="majorEastAsia" w:eastAsiaTheme="majorEastAsia" w:hAnsiTheme="majorEastAsia"/>
        </w:rPr>
        <w:instrText xml:space="preserve"> \* MERGEFORMAT </w:instrText>
      </w:r>
      <w:r w:rsidR="00C65870" w:rsidRPr="009C33F2">
        <w:rPr>
          <w:rFonts w:asciiTheme="majorEastAsia" w:eastAsiaTheme="majorEastAsia" w:hAnsiTheme="majorEastAsia"/>
        </w:rPr>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5</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hint="eastAsia"/>
        </w:rPr>
        <w:t>所示。</w:t>
      </w:r>
    </w:p>
    <w:p w14:paraId="51E08798" w14:textId="77777777" w:rsidR="00C65870" w:rsidRPr="009C33F2" w:rsidRDefault="00451A72" w:rsidP="00C65870">
      <w:pPr>
        <w:keepNext/>
        <w:spacing w:after="120"/>
        <w:ind w:firstLineChars="200" w:firstLine="480"/>
        <w:rPr>
          <w:rFonts w:asciiTheme="majorEastAsia" w:eastAsiaTheme="majorEastAsia" w:hAnsiTheme="majorEastAsia"/>
        </w:rPr>
      </w:pPr>
      <w:r w:rsidRPr="009C33F2">
        <w:rPr>
          <w:rFonts w:asciiTheme="majorEastAsia" w:eastAsiaTheme="majorEastAsia" w:hAnsiTheme="majorEastAsia"/>
          <w:noProof/>
        </w:rPr>
        <w:drawing>
          <wp:inline distT="0" distB="0" distL="0" distR="0" wp14:anchorId="444E52F5" wp14:editId="564A34F4">
            <wp:extent cx="5274310" cy="3943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943350"/>
                    </a:xfrm>
                    <a:prstGeom prst="rect">
                      <a:avLst/>
                    </a:prstGeom>
                    <a:noFill/>
                    <a:ln>
                      <a:noFill/>
                    </a:ln>
                  </pic:spPr>
                </pic:pic>
              </a:graphicData>
            </a:graphic>
          </wp:inline>
        </w:drawing>
      </w:r>
    </w:p>
    <w:p w14:paraId="228B28CD" w14:textId="04C5A4C1" w:rsidR="00451A72" w:rsidRPr="009C33F2" w:rsidRDefault="00C65870" w:rsidP="00C65870">
      <w:pPr>
        <w:pStyle w:val="aff0"/>
        <w:rPr>
          <w:rFonts w:asciiTheme="majorEastAsia" w:eastAsiaTheme="majorEastAsia" w:hAnsiTheme="majorEastAsia"/>
        </w:rPr>
      </w:pPr>
      <w:bookmarkStart w:id="99" w:name="_Ref510528202"/>
      <w:r w:rsidRPr="009C33F2">
        <w:rPr>
          <w:rFonts w:asciiTheme="majorEastAsia" w:eastAsiaTheme="majorEastAsia" w:hAnsiTheme="majorEastAsia" w:hint="eastAsia"/>
        </w:rPr>
        <w:t xml:space="preserve">图 </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STYLEREF 1 \s</w:instrText>
      </w:r>
      <w:r w:rsidRPr="009C33F2">
        <w:rPr>
          <w:rFonts w:asciiTheme="majorEastAsia" w:eastAsiaTheme="majorEastAsia" w:hAnsiTheme="majorEastAsia"/>
        </w:rPr>
        <w:instrText xml:space="preserve"> </w:instrText>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Pr="009C33F2">
        <w:rPr>
          <w:rFonts w:asciiTheme="majorEastAsia" w:eastAsiaTheme="majorEastAsia" w:hAnsiTheme="majorEastAsia"/>
        </w:rPr>
        <w:fldChar w:fldCharType="end"/>
      </w:r>
      <w:r w:rsidRPr="009C33F2">
        <w:rPr>
          <w:rFonts w:asciiTheme="majorEastAsia" w:eastAsiaTheme="majorEastAsia" w:hAnsiTheme="majorEastAsia"/>
        </w:rPr>
        <w:noBreakHyphen/>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SEQ 图 \* ARABIC \s 1</w:instrText>
      </w:r>
      <w:r w:rsidRPr="009C33F2">
        <w:rPr>
          <w:rFonts w:asciiTheme="majorEastAsia" w:eastAsiaTheme="majorEastAsia" w:hAnsiTheme="majorEastAsia"/>
        </w:rPr>
        <w:instrText xml:space="preserve"> </w:instrText>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5</w:t>
      </w:r>
      <w:r w:rsidRPr="009C33F2">
        <w:rPr>
          <w:rFonts w:asciiTheme="majorEastAsia" w:eastAsiaTheme="majorEastAsia" w:hAnsiTheme="majorEastAsia"/>
        </w:rPr>
        <w:fldChar w:fldCharType="end"/>
      </w:r>
      <w:bookmarkEnd w:id="99"/>
    </w:p>
    <w:p w14:paraId="77A45DDF" w14:textId="11AE41FB" w:rsidR="00CB4176" w:rsidRPr="009C33F2" w:rsidRDefault="00CB4176" w:rsidP="00451A72">
      <w:pPr>
        <w:pStyle w:val="2"/>
        <w:rPr>
          <w:rFonts w:asciiTheme="majorEastAsia" w:eastAsiaTheme="majorEastAsia" w:hAnsiTheme="majorEastAsia"/>
        </w:rPr>
      </w:pPr>
      <w:bookmarkStart w:id="100" w:name="_Toc511220454"/>
      <w:r w:rsidRPr="009C33F2">
        <w:rPr>
          <w:rFonts w:asciiTheme="majorEastAsia" w:eastAsiaTheme="majorEastAsia" w:hAnsiTheme="majorEastAsia" w:hint="eastAsia"/>
        </w:rPr>
        <w:t>界面显示</w:t>
      </w:r>
      <w:bookmarkEnd w:id="100"/>
    </w:p>
    <w:p w14:paraId="1276F613" w14:textId="67D471ED" w:rsidR="00CB4176" w:rsidRPr="009C33F2" w:rsidRDefault="00CB4176" w:rsidP="00F77556">
      <w:pPr>
        <w:spacing w:after="120"/>
        <w:ind w:firstLineChars="200" w:firstLine="480"/>
        <w:rPr>
          <w:rFonts w:asciiTheme="majorEastAsia" w:eastAsiaTheme="majorEastAsia" w:hAnsiTheme="majorEastAsia"/>
        </w:rPr>
      </w:pPr>
      <w:r w:rsidRPr="009C33F2">
        <w:rPr>
          <w:rFonts w:asciiTheme="majorEastAsia" w:eastAsiaTheme="majorEastAsia" w:hAnsiTheme="majorEastAsia" w:hint="eastAsia"/>
        </w:rPr>
        <w:t>在住院日报表、住院日报汇总界面可以看到维护的数据。</w:t>
      </w:r>
      <w:r w:rsidR="00C65870" w:rsidRPr="009C33F2">
        <w:rPr>
          <w:rFonts w:asciiTheme="majorEastAsia" w:eastAsiaTheme="majorEastAsia" w:hAnsiTheme="majorEastAsia" w:hint="eastAsia"/>
        </w:rPr>
        <w:t>如</w:t>
      </w:r>
      <w:r w:rsidR="00C65870" w:rsidRPr="009C33F2">
        <w:rPr>
          <w:rFonts w:asciiTheme="majorEastAsia" w:eastAsiaTheme="majorEastAsia" w:hAnsiTheme="majorEastAsia"/>
        </w:rPr>
        <w:fldChar w:fldCharType="begin"/>
      </w:r>
      <w:r w:rsidR="00C65870" w:rsidRPr="009C33F2">
        <w:rPr>
          <w:rFonts w:asciiTheme="majorEastAsia" w:eastAsiaTheme="majorEastAsia" w:hAnsiTheme="majorEastAsia"/>
        </w:rPr>
        <w:instrText xml:space="preserve"> </w:instrText>
      </w:r>
      <w:r w:rsidR="00C65870" w:rsidRPr="009C33F2">
        <w:rPr>
          <w:rFonts w:asciiTheme="majorEastAsia" w:eastAsiaTheme="majorEastAsia" w:hAnsiTheme="majorEastAsia" w:hint="eastAsia"/>
        </w:rPr>
        <w:instrText>REF _Ref510528187 \h</w:instrText>
      </w:r>
      <w:r w:rsidR="00C65870" w:rsidRPr="009C33F2">
        <w:rPr>
          <w:rFonts w:asciiTheme="majorEastAsia" w:eastAsiaTheme="majorEastAsia" w:hAnsiTheme="majorEastAsia"/>
        </w:rPr>
        <w:instrText xml:space="preserve"> </w:instrText>
      </w:r>
      <w:r w:rsidR="009C33F2">
        <w:rPr>
          <w:rFonts w:asciiTheme="majorEastAsia" w:eastAsiaTheme="majorEastAsia" w:hAnsiTheme="majorEastAsia"/>
        </w:rPr>
        <w:instrText xml:space="preserve"> \* MERGEFORMAT </w:instrText>
      </w:r>
      <w:r w:rsidR="00C65870" w:rsidRPr="009C33F2">
        <w:rPr>
          <w:rFonts w:asciiTheme="majorEastAsia" w:eastAsiaTheme="majorEastAsia" w:hAnsiTheme="majorEastAsia"/>
        </w:rPr>
      </w:r>
      <w:r w:rsidR="00C65870" w:rsidRPr="009C33F2">
        <w:rPr>
          <w:rFonts w:asciiTheme="majorEastAsia" w:eastAsiaTheme="majorEastAsia" w:hAnsiTheme="majorEastAsia"/>
        </w:rPr>
        <w:fldChar w:fldCharType="separate"/>
      </w:r>
      <w:r w:rsidR="0093428C" w:rsidRPr="009C33F2">
        <w:rPr>
          <w:rFonts w:asciiTheme="majorEastAsia" w:eastAsiaTheme="majorEastAsia" w:hAnsiTheme="majorEastAsia" w:hint="eastAsia"/>
        </w:rPr>
        <w:t xml:space="preserve">图 </w:t>
      </w:r>
      <w:r w:rsidR="0093428C" w:rsidRPr="009C33F2">
        <w:rPr>
          <w:rFonts w:asciiTheme="majorEastAsia" w:eastAsiaTheme="majorEastAsia" w:hAnsiTheme="majorEastAsia"/>
          <w:noProof/>
        </w:rPr>
        <w:t>17</w:t>
      </w:r>
      <w:r w:rsidR="0093428C" w:rsidRPr="009C33F2">
        <w:rPr>
          <w:rFonts w:asciiTheme="majorEastAsia" w:eastAsiaTheme="majorEastAsia" w:hAnsiTheme="majorEastAsia"/>
        </w:rPr>
        <w:noBreakHyphen/>
      </w:r>
      <w:r w:rsidR="0093428C" w:rsidRPr="009C33F2">
        <w:rPr>
          <w:rFonts w:asciiTheme="majorEastAsia" w:eastAsiaTheme="majorEastAsia" w:hAnsiTheme="majorEastAsia"/>
          <w:noProof/>
        </w:rPr>
        <w:t>6</w:t>
      </w:r>
      <w:r w:rsidR="00C65870" w:rsidRPr="009C33F2">
        <w:rPr>
          <w:rFonts w:asciiTheme="majorEastAsia" w:eastAsiaTheme="majorEastAsia" w:hAnsiTheme="majorEastAsia"/>
        </w:rPr>
        <w:fldChar w:fldCharType="end"/>
      </w:r>
      <w:r w:rsidR="00C65870" w:rsidRPr="009C33F2">
        <w:rPr>
          <w:rFonts w:asciiTheme="majorEastAsia" w:eastAsiaTheme="majorEastAsia" w:hAnsiTheme="majorEastAsia" w:hint="eastAsia"/>
        </w:rPr>
        <w:t>所示。</w:t>
      </w:r>
    </w:p>
    <w:p w14:paraId="6F802D23" w14:textId="77777777" w:rsidR="00C65870" w:rsidRPr="009C33F2" w:rsidRDefault="00CB4176" w:rsidP="00C65870">
      <w:pPr>
        <w:keepNext/>
        <w:spacing w:after="120"/>
        <w:ind w:firstLineChars="200" w:firstLine="480"/>
        <w:rPr>
          <w:rFonts w:asciiTheme="majorEastAsia" w:eastAsiaTheme="majorEastAsia" w:hAnsiTheme="majorEastAsia"/>
        </w:rPr>
      </w:pPr>
      <w:r w:rsidRPr="009C33F2">
        <w:rPr>
          <w:rFonts w:asciiTheme="majorEastAsia" w:eastAsiaTheme="majorEastAsia" w:hAnsiTheme="majorEastAsia"/>
          <w:noProof/>
        </w:rPr>
        <w:lastRenderedPageBreak/>
        <w:drawing>
          <wp:inline distT="0" distB="0" distL="0" distR="0" wp14:anchorId="3DBF928C" wp14:editId="48A3D2AD">
            <wp:extent cx="5274310" cy="24707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70785"/>
                    </a:xfrm>
                    <a:prstGeom prst="rect">
                      <a:avLst/>
                    </a:prstGeom>
                  </pic:spPr>
                </pic:pic>
              </a:graphicData>
            </a:graphic>
          </wp:inline>
        </w:drawing>
      </w:r>
    </w:p>
    <w:p w14:paraId="7B0C82ED" w14:textId="4797E3E6" w:rsidR="00CB4176" w:rsidRPr="009C33F2" w:rsidRDefault="00C65870" w:rsidP="00C65870">
      <w:pPr>
        <w:pStyle w:val="aff0"/>
        <w:rPr>
          <w:rFonts w:asciiTheme="majorEastAsia" w:eastAsiaTheme="majorEastAsia" w:hAnsiTheme="majorEastAsia"/>
        </w:rPr>
      </w:pPr>
      <w:bookmarkStart w:id="101" w:name="_Ref510528187"/>
      <w:r w:rsidRPr="009C33F2">
        <w:rPr>
          <w:rFonts w:asciiTheme="majorEastAsia" w:eastAsiaTheme="majorEastAsia" w:hAnsiTheme="majorEastAsia" w:hint="eastAsia"/>
        </w:rPr>
        <w:t xml:space="preserve">图 </w:t>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STYLEREF 1 \s</w:instrText>
      </w:r>
      <w:r w:rsidRPr="009C33F2">
        <w:rPr>
          <w:rFonts w:asciiTheme="majorEastAsia" w:eastAsiaTheme="majorEastAsia" w:hAnsiTheme="majorEastAsia"/>
        </w:rPr>
        <w:instrText xml:space="preserve"> </w:instrText>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17</w:t>
      </w:r>
      <w:r w:rsidRPr="009C33F2">
        <w:rPr>
          <w:rFonts w:asciiTheme="majorEastAsia" w:eastAsiaTheme="majorEastAsia" w:hAnsiTheme="majorEastAsia"/>
        </w:rPr>
        <w:fldChar w:fldCharType="end"/>
      </w:r>
      <w:r w:rsidRPr="009C33F2">
        <w:rPr>
          <w:rFonts w:asciiTheme="majorEastAsia" w:eastAsiaTheme="majorEastAsia" w:hAnsiTheme="majorEastAsia"/>
        </w:rPr>
        <w:noBreakHyphen/>
      </w:r>
      <w:r w:rsidRPr="009C33F2">
        <w:rPr>
          <w:rFonts w:asciiTheme="majorEastAsia" w:eastAsiaTheme="majorEastAsia" w:hAnsiTheme="majorEastAsia"/>
        </w:rPr>
        <w:fldChar w:fldCharType="begin"/>
      </w:r>
      <w:r w:rsidRPr="009C33F2">
        <w:rPr>
          <w:rFonts w:asciiTheme="majorEastAsia" w:eastAsiaTheme="majorEastAsia" w:hAnsiTheme="majorEastAsia"/>
        </w:rPr>
        <w:instrText xml:space="preserve"> </w:instrText>
      </w:r>
      <w:r w:rsidRPr="009C33F2">
        <w:rPr>
          <w:rFonts w:asciiTheme="majorEastAsia" w:eastAsiaTheme="majorEastAsia" w:hAnsiTheme="majorEastAsia" w:hint="eastAsia"/>
        </w:rPr>
        <w:instrText>SEQ 图 \* ARABIC \s 1</w:instrText>
      </w:r>
      <w:r w:rsidRPr="009C33F2">
        <w:rPr>
          <w:rFonts w:asciiTheme="majorEastAsia" w:eastAsiaTheme="majorEastAsia" w:hAnsiTheme="majorEastAsia"/>
        </w:rPr>
        <w:instrText xml:space="preserve"> </w:instrText>
      </w:r>
      <w:r w:rsidRPr="009C33F2">
        <w:rPr>
          <w:rFonts w:asciiTheme="majorEastAsia" w:eastAsiaTheme="majorEastAsia" w:hAnsiTheme="majorEastAsia"/>
        </w:rPr>
        <w:fldChar w:fldCharType="separate"/>
      </w:r>
      <w:r w:rsidR="0093428C" w:rsidRPr="009C33F2">
        <w:rPr>
          <w:rFonts w:asciiTheme="majorEastAsia" w:eastAsiaTheme="majorEastAsia" w:hAnsiTheme="majorEastAsia"/>
          <w:noProof/>
        </w:rPr>
        <w:t>6</w:t>
      </w:r>
      <w:r w:rsidRPr="009C33F2">
        <w:rPr>
          <w:rFonts w:asciiTheme="majorEastAsia" w:eastAsiaTheme="majorEastAsia" w:hAnsiTheme="majorEastAsia"/>
        </w:rPr>
        <w:fldChar w:fldCharType="end"/>
      </w:r>
      <w:bookmarkEnd w:id="101"/>
    </w:p>
    <w:p w14:paraId="25C234FD" w14:textId="6E2BAA53" w:rsidR="00F77556" w:rsidRPr="009C33F2" w:rsidRDefault="00F77556" w:rsidP="00F77556">
      <w:pPr>
        <w:spacing w:after="120"/>
        <w:ind w:firstLineChars="200" w:firstLine="480"/>
        <w:rPr>
          <w:rFonts w:asciiTheme="majorEastAsia" w:eastAsiaTheme="majorEastAsia" w:hAnsiTheme="majorEastAsia"/>
        </w:rPr>
      </w:pPr>
    </w:p>
    <w:p w14:paraId="036EEB74" w14:textId="19036698" w:rsidR="00F77556" w:rsidRPr="009C33F2" w:rsidRDefault="00F77556" w:rsidP="00F77556">
      <w:pPr>
        <w:rPr>
          <w:rFonts w:asciiTheme="majorEastAsia" w:eastAsiaTheme="majorEastAsia" w:hAnsiTheme="majorEastAsia"/>
        </w:rPr>
      </w:pPr>
    </w:p>
    <w:sectPr w:rsidR="00F77556" w:rsidRPr="009C33F2" w:rsidSect="002C213E">
      <w:headerReference w:type="default" r:id="rId56"/>
      <w:footerReference w:type="default" r:id="rId5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6EA61" w14:textId="77777777" w:rsidR="0064503E" w:rsidRDefault="0064503E" w:rsidP="002C213E">
      <w:r>
        <w:separator/>
      </w:r>
    </w:p>
  </w:endnote>
  <w:endnote w:type="continuationSeparator" w:id="0">
    <w:p w14:paraId="3B9DD9FE" w14:textId="77777777" w:rsidR="0064503E" w:rsidRDefault="0064503E" w:rsidP="002C21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仿宋_GB2312">
    <w:altName w:val="仿宋"/>
    <w:charset w:val="86"/>
    <w:family w:val="modern"/>
    <w:pitch w:val="default"/>
    <w:sig w:usb0="00000000" w:usb1="0000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F334D3" w14:textId="333442A0" w:rsidR="00B37FF1" w:rsidRPr="006E3B2E" w:rsidRDefault="00B37FF1" w:rsidP="002C213E">
    <w:pPr>
      <w:pStyle w:val="ad"/>
      <w:jc w:val="center"/>
    </w:pPr>
    <w:r w:rsidRPr="006E3B2E">
      <w:rPr>
        <w:rFonts w:hint="eastAsia"/>
        <w:noProof/>
      </w:rPr>
      <w:drawing>
        <wp:anchor distT="0" distB="0" distL="114300" distR="114300" simplePos="0" relativeHeight="251661312" behindDoc="0" locked="0" layoutInCell="1" allowOverlap="1" wp14:anchorId="51E32EFE" wp14:editId="138EA85C">
          <wp:simplePos x="0" y="0"/>
          <wp:positionH relativeFrom="column">
            <wp:posOffset>3886200</wp:posOffset>
          </wp:positionH>
          <wp:positionV relativeFrom="paragraph">
            <wp:posOffset>-99695</wp:posOffset>
          </wp:positionV>
          <wp:extent cx="1885950" cy="476250"/>
          <wp:effectExtent l="0" t="0" r="0" b="0"/>
          <wp:wrapNone/>
          <wp:docPr id="8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885950" cy="476250"/>
                  </a:xfrm>
                  <a:prstGeom prst="rect">
                    <a:avLst/>
                  </a:prstGeom>
                  <a:noFill/>
                  <a:ln w="9525">
                    <a:noFill/>
                    <a:miter lim="800000"/>
                    <a:headEnd/>
                    <a:tailEnd/>
                  </a:ln>
                </pic:spPr>
              </pic:pic>
            </a:graphicData>
          </a:graphic>
        </wp:anchor>
      </w:drawing>
    </w:r>
    <w:r w:rsidRPr="006E3B2E">
      <w:rPr>
        <w:rFonts w:hint="eastAsia"/>
      </w:rPr>
      <w:t>第</w:t>
    </w:r>
    <w:r>
      <w:fldChar w:fldCharType="begin"/>
    </w:r>
    <w:r>
      <w:instrText xml:space="preserve"> PAGE </w:instrText>
    </w:r>
    <w:r>
      <w:fldChar w:fldCharType="separate"/>
    </w:r>
    <w:r w:rsidR="00FA69BE">
      <w:rPr>
        <w:noProof/>
      </w:rPr>
      <w:t>10</w:t>
    </w:r>
    <w:r>
      <w:rPr>
        <w:noProof/>
      </w:rPr>
      <w:fldChar w:fldCharType="end"/>
    </w:r>
    <w:r w:rsidRPr="006E3B2E">
      <w:rPr>
        <w:rFonts w:hint="eastAsia"/>
      </w:rPr>
      <w:t>页共</w:t>
    </w:r>
    <w:r w:rsidR="0064503E">
      <w:fldChar w:fldCharType="begin"/>
    </w:r>
    <w:r w:rsidR="0064503E">
      <w:instrText xml:space="preserve"> NUMPAGES </w:instrText>
    </w:r>
    <w:r w:rsidR="0064503E">
      <w:fldChar w:fldCharType="separate"/>
    </w:r>
    <w:r w:rsidR="00FA69BE">
      <w:rPr>
        <w:noProof/>
      </w:rPr>
      <w:t>41</w:t>
    </w:r>
    <w:r w:rsidR="0064503E">
      <w:rPr>
        <w:noProof/>
      </w:rPr>
      <w:fldChar w:fldCharType="end"/>
    </w:r>
    <w:r w:rsidRPr="006E3B2E">
      <w:rPr>
        <w:rFonts w:hint="eastAsia"/>
      </w:rPr>
      <w:t>页</w:t>
    </w:r>
  </w:p>
  <w:p w14:paraId="2F3E2CD7" w14:textId="77777777" w:rsidR="00B37FF1" w:rsidRDefault="00B37FF1">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4B58A6" w14:textId="77777777" w:rsidR="0064503E" w:rsidRDefault="0064503E" w:rsidP="002C213E">
      <w:r>
        <w:separator/>
      </w:r>
    </w:p>
  </w:footnote>
  <w:footnote w:type="continuationSeparator" w:id="0">
    <w:p w14:paraId="0BDCFCA8" w14:textId="77777777" w:rsidR="0064503E" w:rsidRDefault="0064503E" w:rsidP="002C213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B7FC7" w14:textId="186611CD" w:rsidR="00B37FF1" w:rsidRDefault="00E918DC">
    <w:pPr>
      <w:pStyle w:val="ab"/>
    </w:pPr>
    <w:r>
      <w:rPr>
        <w:rFonts w:ascii="楷体" w:eastAsia="楷体" w:hAnsi="楷体" w:hint="eastAsia"/>
        <w:noProof/>
      </w:rPr>
      <w:drawing>
        <wp:anchor distT="0" distB="0" distL="114300" distR="114300" simplePos="0" relativeHeight="251663360" behindDoc="0" locked="0" layoutInCell="1" allowOverlap="1" wp14:anchorId="1EC5A311" wp14:editId="1F0D827E">
          <wp:simplePos x="0" y="0"/>
          <wp:positionH relativeFrom="column">
            <wp:posOffset>0</wp:posOffset>
          </wp:positionH>
          <wp:positionV relativeFrom="paragraph">
            <wp:posOffset>0</wp:posOffset>
          </wp:positionV>
          <wp:extent cx="2114550" cy="215900"/>
          <wp:effectExtent l="0" t="0" r="0" b="0"/>
          <wp:wrapNone/>
          <wp:docPr id="27" name="图片 27" descr="logo新版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新版12-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4550" cy="215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7C04"/>
    <w:multiLevelType w:val="hybridMultilevel"/>
    <w:tmpl w:val="ADB8F8EC"/>
    <w:lvl w:ilvl="0" w:tplc="BED6CD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6D3335"/>
    <w:multiLevelType w:val="hybridMultilevel"/>
    <w:tmpl w:val="DDBAD1C2"/>
    <w:lvl w:ilvl="0" w:tplc="B1A6E2D0">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23B1E4E"/>
    <w:multiLevelType w:val="hybridMultilevel"/>
    <w:tmpl w:val="E4341AC2"/>
    <w:lvl w:ilvl="0" w:tplc="C460240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A8347F9"/>
    <w:multiLevelType w:val="hybridMultilevel"/>
    <w:tmpl w:val="D332BF9E"/>
    <w:lvl w:ilvl="0" w:tplc="3EC46F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92A61C6"/>
    <w:multiLevelType w:val="hybridMultilevel"/>
    <w:tmpl w:val="4DC28264"/>
    <w:lvl w:ilvl="0" w:tplc="D9B82380">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9CD5584"/>
    <w:multiLevelType w:val="multilevel"/>
    <w:tmpl w:val="7FBE0774"/>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 w15:restartNumberingAfterBreak="0">
    <w:nsid w:val="2A302FAA"/>
    <w:multiLevelType w:val="multilevel"/>
    <w:tmpl w:val="4D5E7B64"/>
    <w:lvl w:ilvl="0">
      <w:start w:val="1"/>
      <w:numFmt w:val="decimal"/>
      <w:lvlText w:val="%1"/>
      <w:lvlJc w:val="left"/>
      <w:pPr>
        <w:tabs>
          <w:tab w:val="num" w:pos="907"/>
        </w:tabs>
        <w:ind w:left="907" w:hanging="907"/>
      </w:pPr>
      <w:rPr>
        <w:rFonts w:hint="eastAsia"/>
      </w:rPr>
    </w:lvl>
    <w:lvl w:ilvl="1">
      <w:start w:val="1"/>
      <w:numFmt w:val="decimal"/>
      <w:lvlText w:val="%1.%2"/>
      <w:lvlJc w:val="left"/>
      <w:pPr>
        <w:tabs>
          <w:tab w:val="num" w:pos="907"/>
        </w:tabs>
        <w:ind w:left="907" w:hanging="907"/>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907"/>
        </w:tabs>
        <w:ind w:left="907" w:hanging="907"/>
      </w:pPr>
      <w:rPr>
        <w:rFonts w:hint="eastAsia"/>
      </w:rPr>
    </w:lvl>
    <w:lvl w:ilvl="3">
      <w:start w:val="1"/>
      <w:numFmt w:val="decimal"/>
      <w:lvlText w:val="%1.%2.%3.%4"/>
      <w:lvlJc w:val="left"/>
      <w:pPr>
        <w:tabs>
          <w:tab w:val="num" w:pos="1617"/>
        </w:tabs>
        <w:ind w:left="1617" w:hanging="90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AAA668E"/>
    <w:multiLevelType w:val="hybridMultilevel"/>
    <w:tmpl w:val="46602D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272FEE"/>
    <w:multiLevelType w:val="multilevel"/>
    <w:tmpl w:val="7A0CAB04"/>
    <w:lvl w:ilvl="0">
      <w:start w:val="1"/>
      <w:numFmt w:val="decimal"/>
      <w:pStyle w:val="10"/>
      <w:lvlText w:val="%1."/>
      <w:legacy w:legacy="1" w:legacySpace="144" w:legacyIndent="0"/>
      <w:lvlJc w:val="left"/>
      <w:rPr>
        <w:rFonts w:ascii="宋体" w:eastAsia="宋体" w:hAnsi="宋体" w:cs="Times New Roman"/>
      </w:rPr>
    </w:lvl>
    <w:lvl w:ilvl="1">
      <w:start w:val="1"/>
      <w:numFmt w:val="decimal"/>
      <w:pStyle w:val="2"/>
      <w:lvlText w:val="%1.%2"/>
      <w:legacy w:legacy="1" w:legacySpace="144" w:legacyIndent="0"/>
      <w:lvlJc w:val="left"/>
      <w:rPr>
        <w:rFonts w:ascii="Times New Roman" w:hAnsi="Times New Roman" w:cs="Times New Roman"/>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rPr>
        <w:sz w:val="21"/>
        <w:szCs w:val="21"/>
      </w:rPr>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upperLetter"/>
      <w:pStyle w:val="8"/>
      <w:lvlText w:val="Appendix %8 -"/>
      <w:legacy w:legacy="1" w:legacySpace="144" w:legacyIndent="0"/>
      <w:lvlJc w:val="left"/>
    </w:lvl>
    <w:lvl w:ilvl="8">
      <w:start w:val="1"/>
      <w:numFmt w:val="decimal"/>
      <w:pStyle w:val="9"/>
      <w:lvlText w:val="[%9]"/>
      <w:legacy w:legacy="1" w:legacySpace="144" w:legacyIndent="0"/>
      <w:lvlJc w:val="left"/>
    </w:lvl>
  </w:abstractNum>
  <w:abstractNum w:abstractNumId="9" w15:restartNumberingAfterBreak="0">
    <w:nsid w:val="2C7C49B7"/>
    <w:multiLevelType w:val="hybridMultilevel"/>
    <w:tmpl w:val="20642618"/>
    <w:lvl w:ilvl="0" w:tplc="7ED2C1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30D26FC"/>
    <w:multiLevelType w:val="hybridMultilevel"/>
    <w:tmpl w:val="A31C0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F8D4210"/>
    <w:multiLevelType w:val="hybridMultilevel"/>
    <w:tmpl w:val="4D82E8CC"/>
    <w:lvl w:ilvl="0" w:tplc="7230F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EE5041"/>
    <w:multiLevelType w:val="hybridMultilevel"/>
    <w:tmpl w:val="1D886BC4"/>
    <w:lvl w:ilvl="0" w:tplc="8CA05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16F7507"/>
    <w:multiLevelType w:val="hybridMultilevel"/>
    <w:tmpl w:val="F3B87B06"/>
    <w:lvl w:ilvl="0" w:tplc="432ED1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1C85C44"/>
    <w:multiLevelType w:val="hybridMultilevel"/>
    <w:tmpl w:val="2CF8B4FC"/>
    <w:lvl w:ilvl="0" w:tplc="70E22A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EF352C"/>
    <w:multiLevelType w:val="hybridMultilevel"/>
    <w:tmpl w:val="E8405FFA"/>
    <w:lvl w:ilvl="0" w:tplc="FC607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4912A93"/>
    <w:multiLevelType w:val="hybridMultilevel"/>
    <w:tmpl w:val="1F0EC1C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5690ECD"/>
    <w:multiLevelType w:val="hybridMultilevel"/>
    <w:tmpl w:val="9E943D72"/>
    <w:lvl w:ilvl="0" w:tplc="0DBC47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A17F35"/>
    <w:multiLevelType w:val="hybridMultilevel"/>
    <w:tmpl w:val="31005D72"/>
    <w:lvl w:ilvl="0" w:tplc="D3BC5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A665A"/>
    <w:multiLevelType w:val="hybridMultilevel"/>
    <w:tmpl w:val="A706203E"/>
    <w:lvl w:ilvl="0" w:tplc="0F1882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B5010D4"/>
    <w:multiLevelType w:val="multilevel"/>
    <w:tmpl w:val="E1EEFA7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1" w15:restartNumberingAfterBreak="0">
    <w:nsid w:val="52497E89"/>
    <w:multiLevelType w:val="hybridMultilevel"/>
    <w:tmpl w:val="1EA2B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72947646"/>
    <w:multiLevelType w:val="hybridMultilevel"/>
    <w:tmpl w:val="E62E3930"/>
    <w:lvl w:ilvl="0" w:tplc="68B695A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4535CD3"/>
    <w:multiLevelType w:val="hybridMultilevel"/>
    <w:tmpl w:val="DB38B0A6"/>
    <w:lvl w:ilvl="0" w:tplc="1F2E73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855287D"/>
    <w:multiLevelType w:val="hybridMultilevel"/>
    <w:tmpl w:val="BB924D84"/>
    <w:lvl w:ilvl="0" w:tplc="19369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FAA754E"/>
    <w:multiLevelType w:val="hybridMultilevel"/>
    <w:tmpl w:val="134EE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8"/>
  </w:num>
  <w:num w:numId="3">
    <w:abstractNumId w:val="24"/>
  </w:num>
  <w:num w:numId="4">
    <w:abstractNumId w:val="0"/>
  </w:num>
  <w:num w:numId="5">
    <w:abstractNumId w:val="9"/>
  </w:num>
  <w:num w:numId="6">
    <w:abstractNumId w:val="11"/>
  </w:num>
  <w:num w:numId="7">
    <w:abstractNumId w:val="2"/>
  </w:num>
  <w:num w:numId="8">
    <w:abstractNumId w:val="22"/>
  </w:num>
  <w:num w:numId="9">
    <w:abstractNumId w:val="19"/>
  </w:num>
  <w:num w:numId="10">
    <w:abstractNumId w:val="21"/>
  </w:num>
  <w:num w:numId="11">
    <w:abstractNumId w:val="17"/>
  </w:num>
  <w:num w:numId="12">
    <w:abstractNumId w:val="23"/>
  </w:num>
  <w:num w:numId="13">
    <w:abstractNumId w:val="18"/>
  </w:num>
  <w:num w:numId="14">
    <w:abstractNumId w:val="3"/>
  </w:num>
  <w:num w:numId="15">
    <w:abstractNumId w:val="13"/>
  </w:num>
  <w:num w:numId="16">
    <w:abstractNumId w:val="4"/>
  </w:num>
  <w:num w:numId="17">
    <w:abstractNumId w:val="14"/>
  </w:num>
  <w:num w:numId="18">
    <w:abstractNumId w:val="12"/>
  </w:num>
  <w:num w:numId="19">
    <w:abstractNumId w:val="15"/>
  </w:num>
  <w:num w:numId="20">
    <w:abstractNumId w:val="8"/>
  </w:num>
  <w:num w:numId="21">
    <w:abstractNumId w:val="20"/>
  </w:num>
  <w:num w:numId="22">
    <w:abstractNumId w:val="1"/>
  </w:num>
  <w:num w:numId="23">
    <w:abstractNumId w:val="8"/>
  </w:num>
  <w:num w:numId="24">
    <w:abstractNumId w:val="25"/>
  </w:num>
  <w:num w:numId="25">
    <w:abstractNumId w:val="10"/>
  </w:num>
  <w:num w:numId="26">
    <w:abstractNumId w:val="16"/>
  </w:num>
  <w:num w:numId="27">
    <w:abstractNumId w:val="7"/>
  </w:num>
  <w:num w:numId="28">
    <w:abstractNumId w:val="8"/>
  </w:num>
  <w:num w:numId="29">
    <w:abstractNumId w:val="8"/>
  </w:num>
  <w:num w:numId="30">
    <w:abstractNumId w:val="6"/>
  </w:num>
  <w:num w:numId="31">
    <w:abstractNumId w:val="8"/>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sa Fan">
    <w15:presenceInfo w15:providerId="Windows Live" w15:userId="75203633b2c705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7686A"/>
    <w:rsid w:val="00002AE3"/>
    <w:rsid w:val="000145CA"/>
    <w:rsid w:val="0003227A"/>
    <w:rsid w:val="00036A38"/>
    <w:rsid w:val="00040074"/>
    <w:rsid w:val="00064751"/>
    <w:rsid w:val="00071CA9"/>
    <w:rsid w:val="00074951"/>
    <w:rsid w:val="00082BA4"/>
    <w:rsid w:val="00087E95"/>
    <w:rsid w:val="00092DAF"/>
    <w:rsid w:val="00097DC4"/>
    <w:rsid w:val="000A23C3"/>
    <w:rsid w:val="000A4A83"/>
    <w:rsid w:val="000B42BA"/>
    <w:rsid w:val="000D1F3C"/>
    <w:rsid w:val="000F157E"/>
    <w:rsid w:val="000F4308"/>
    <w:rsid w:val="00147380"/>
    <w:rsid w:val="00177807"/>
    <w:rsid w:val="0019006E"/>
    <w:rsid w:val="00193171"/>
    <w:rsid w:val="001A60FF"/>
    <w:rsid w:val="001B47DE"/>
    <w:rsid w:val="001D6B7A"/>
    <w:rsid w:val="001D76E0"/>
    <w:rsid w:val="001E0E82"/>
    <w:rsid w:val="001F13D5"/>
    <w:rsid w:val="00206537"/>
    <w:rsid w:val="00207E25"/>
    <w:rsid w:val="00213842"/>
    <w:rsid w:val="00232312"/>
    <w:rsid w:val="00242C29"/>
    <w:rsid w:val="00292E94"/>
    <w:rsid w:val="0029789D"/>
    <w:rsid w:val="002A46E7"/>
    <w:rsid w:val="002A4F4C"/>
    <w:rsid w:val="002A5BF9"/>
    <w:rsid w:val="002B5AD4"/>
    <w:rsid w:val="002C213E"/>
    <w:rsid w:val="002E1DB2"/>
    <w:rsid w:val="002E4588"/>
    <w:rsid w:val="002E4F8A"/>
    <w:rsid w:val="002E56F7"/>
    <w:rsid w:val="002E5D73"/>
    <w:rsid w:val="00300A7B"/>
    <w:rsid w:val="00301024"/>
    <w:rsid w:val="00314FDA"/>
    <w:rsid w:val="00325D1F"/>
    <w:rsid w:val="00333720"/>
    <w:rsid w:val="00342A0A"/>
    <w:rsid w:val="00362A85"/>
    <w:rsid w:val="0036747B"/>
    <w:rsid w:val="0037677A"/>
    <w:rsid w:val="0038123B"/>
    <w:rsid w:val="00381446"/>
    <w:rsid w:val="00391E42"/>
    <w:rsid w:val="00396B19"/>
    <w:rsid w:val="00397F7E"/>
    <w:rsid w:val="003A4761"/>
    <w:rsid w:val="003B14BC"/>
    <w:rsid w:val="003B1E80"/>
    <w:rsid w:val="003C1A01"/>
    <w:rsid w:val="003F2792"/>
    <w:rsid w:val="00420954"/>
    <w:rsid w:val="00443C65"/>
    <w:rsid w:val="00451A72"/>
    <w:rsid w:val="00457E62"/>
    <w:rsid w:val="00460697"/>
    <w:rsid w:val="00467253"/>
    <w:rsid w:val="004921C7"/>
    <w:rsid w:val="004A5798"/>
    <w:rsid w:val="004C37EB"/>
    <w:rsid w:val="004E2D18"/>
    <w:rsid w:val="004F5521"/>
    <w:rsid w:val="00501832"/>
    <w:rsid w:val="00507B9E"/>
    <w:rsid w:val="005123EF"/>
    <w:rsid w:val="00535E5B"/>
    <w:rsid w:val="00536EA0"/>
    <w:rsid w:val="0054474C"/>
    <w:rsid w:val="005644E2"/>
    <w:rsid w:val="00564F34"/>
    <w:rsid w:val="005664B6"/>
    <w:rsid w:val="00572897"/>
    <w:rsid w:val="00575929"/>
    <w:rsid w:val="005A76CD"/>
    <w:rsid w:val="005B5E44"/>
    <w:rsid w:val="005C3576"/>
    <w:rsid w:val="005D0411"/>
    <w:rsid w:val="005D6708"/>
    <w:rsid w:val="005E640E"/>
    <w:rsid w:val="0061173C"/>
    <w:rsid w:val="0061199E"/>
    <w:rsid w:val="00613EA9"/>
    <w:rsid w:val="00615A8B"/>
    <w:rsid w:val="0063476B"/>
    <w:rsid w:val="00643F5E"/>
    <w:rsid w:val="00643FF2"/>
    <w:rsid w:val="0064503E"/>
    <w:rsid w:val="00656674"/>
    <w:rsid w:val="00672B5B"/>
    <w:rsid w:val="00674AB0"/>
    <w:rsid w:val="00683CD8"/>
    <w:rsid w:val="00697EB1"/>
    <w:rsid w:val="006A143A"/>
    <w:rsid w:val="006A7F8C"/>
    <w:rsid w:val="006B1E59"/>
    <w:rsid w:val="006D0E4F"/>
    <w:rsid w:val="006F60E2"/>
    <w:rsid w:val="00716A16"/>
    <w:rsid w:val="007372F2"/>
    <w:rsid w:val="007375C7"/>
    <w:rsid w:val="00737CF4"/>
    <w:rsid w:val="00737DA5"/>
    <w:rsid w:val="00740786"/>
    <w:rsid w:val="00742100"/>
    <w:rsid w:val="00751C4C"/>
    <w:rsid w:val="0075758F"/>
    <w:rsid w:val="00770259"/>
    <w:rsid w:val="00776948"/>
    <w:rsid w:val="007B2CA5"/>
    <w:rsid w:val="007C4E40"/>
    <w:rsid w:val="007C4F5F"/>
    <w:rsid w:val="007C6F36"/>
    <w:rsid w:val="007D3A2E"/>
    <w:rsid w:val="007D40DE"/>
    <w:rsid w:val="007D43D4"/>
    <w:rsid w:val="007E6AD4"/>
    <w:rsid w:val="007F3C0A"/>
    <w:rsid w:val="0081467A"/>
    <w:rsid w:val="008152A1"/>
    <w:rsid w:val="0081557A"/>
    <w:rsid w:val="00816D02"/>
    <w:rsid w:val="00830AE4"/>
    <w:rsid w:val="00830FE4"/>
    <w:rsid w:val="008352F9"/>
    <w:rsid w:val="00850F7F"/>
    <w:rsid w:val="00860C03"/>
    <w:rsid w:val="00865200"/>
    <w:rsid w:val="00872B7C"/>
    <w:rsid w:val="0087686A"/>
    <w:rsid w:val="00887297"/>
    <w:rsid w:val="008A09C6"/>
    <w:rsid w:val="008B4C0F"/>
    <w:rsid w:val="008D21AD"/>
    <w:rsid w:val="008D21E6"/>
    <w:rsid w:val="008E34E1"/>
    <w:rsid w:val="008E78EE"/>
    <w:rsid w:val="00915224"/>
    <w:rsid w:val="0093428C"/>
    <w:rsid w:val="0094257C"/>
    <w:rsid w:val="00943669"/>
    <w:rsid w:val="00953BD5"/>
    <w:rsid w:val="00960C7E"/>
    <w:rsid w:val="00967D16"/>
    <w:rsid w:val="009711D3"/>
    <w:rsid w:val="00974CF9"/>
    <w:rsid w:val="00976990"/>
    <w:rsid w:val="00977BB5"/>
    <w:rsid w:val="00987049"/>
    <w:rsid w:val="00992464"/>
    <w:rsid w:val="0099508A"/>
    <w:rsid w:val="0099794D"/>
    <w:rsid w:val="009C33F2"/>
    <w:rsid w:val="009C4878"/>
    <w:rsid w:val="009C4FB0"/>
    <w:rsid w:val="009E02B5"/>
    <w:rsid w:val="009F220A"/>
    <w:rsid w:val="00A06219"/>
    <w:rsid w:val="00A30C3F"/>
    <w:rsid w:val="00A53E94"/>
    <w:rsid w:val="00A75CED"/>
    <w:rsid w:val="00A773F4"/>
    <w:rsid w:val="00A77967"/>
    <w:rsid w:val="00A80723"/>
    <w:rsid w:val="00A90692"/>
    <w:rsid w:val="00A93F9B"/>
    <w:rsid w:val="00AA2DF8"/>
    <w:rsid w:val="00AA3C05"/>
    <w:rsid w:val="00AD6422"/>
    <w:rsid w:val="00B0564E"/>
    <w:rsid w:val="00B06EDA"/>
    <w:rsid w:val="00B37FF1"/>
    <w:rsid w:val="00B5016E"/>
    <w:rsid w:val="00B52936"/>
    <w:rsid w:val="00B8270C"/>
    <w:rsid w:val="00B9209B"/>
    <w:rsid w:val="00B9401C"/>
    <w:rsid w:val="00BA28C7"/>
    <w:rsid w:val="00BC3B69"/>
    <w:rsid w:val="00BC49FB"/>
    <w:rsid w:val="00BC6321"/>
    <w:rsid w:val="00BD03F4"/>
    <w:rsid w:val="00BD2F42"/>
    <w:rsid w:val="00BD67D2"/>
    <w:rsid w:val="00C070AA"/>
    <w:rsid w:val="00C16319"/>
    <w:rsid w:val="00C30675"/>
    <w:rsid w:val="00C341DE"/>
    <w:rsid w:val="00C40C29"/>
    <w:rsid w:val="00C45042"/>
    <w:rsid w:val="00C47546"/>
    <w:rsid w:val="00C62DBA"/>
    <w:rsid w:val="00C65870"/>
    <w:rsid w:val="00C679FE"/>
    <w:rsid w:val="00C74511"/>
    <w:rsid w:val="00C81845"/>
    <w:rsid w:val="00CA447B"/>
    <w:rsid w:val="00CB19C1"/>
    <w:rsid w:val="00CB2E71"/>
    <w:rsid w:val="00CB4176"/>
    <w:rsid w:val="00CB590E"/>
    <w:rsid w:val="00CB7498"/>
    <w:rsid w:val="00CD4C87"/>
    <w:rsid w:val="00CE2785"/>
    <w:rsid w:val="00D0616F"/>
    <w:rsid w:val="00D151B4"/>
    <w:rsid w:val="00D20B2F"/>
    <w:rsid w:val="00D36790"/>
    <w:rsid w:val="00D4115C"/>
    <w:rsid w:val="00D56BE1"/>
    <w:rsid w:val="00D746DF"/>
    <w:rsid w:val="00D805F3"/>
    <w:rsid w:val="00D819BA"/>
    <w:rsid w:val="00D81B9E"/>
    <w:rsid w:val="00D9045E"/>
    <w:rsid w:val="00D94CD5"/>
    <w:rsid w:val="00DB0BF4"/>
    <w:rsid w:val="00DD0DA9"/>
    <w:rsid w:val="00DE163B"/>
    <w:rsid w:val="00DE2D0C"/>
    <w:rsid w:val="00DE6390"/>
    <w:rsid w:val="00DF2132"/>
    <w:rsid w:val="00DF3F7C"/>
    <w:rsid w:val="00E0068E"/>
    <w:rsid w:val="00E07A14"/>
    <w:rsid w:val="00E3500B"/>
    <w:rsid w:val="00E35B99"/>
    <w:rsid w:val="00E4365C"/>
    <w:rsid w:val="00E44985"/>
    <w:rsid w:val="00E46F8C"/>
    <w:rsid w:val="00E60B22"/>
    <w:rsid w:val="00E62A6D"/>
    <w:rsid w:val="00E63F72"/>
    <w:rsid w:val="00E71054"/>
    <w:rsid w:val="00E7241C"/>
    <w:rsid w:val="00E72D85"/>
    <w:rsid w:val="00E80CF6"/>
    <w:rsid w:val="00E8282F"/>
    <w:rsid w:val="00E873C4"/>
    <w:rsid w:val="00E918DC"/>
    <w:rsid w:val="00E95F32"/>
    <w:rsid w:val="00EA2760"/>
    <w:rsid w:val="00EA3687"/>
    <w:rsid w:val="00EB2677"/>
    <w:rsid w:val="00EC21B4"/>
    <w:rsid w:val="00EC4D6C"/>
    <w:rsid w:val="00ED2555"/>
    <w:rsid w:val="00ED5844"/>
    <w:rsid w:val="00EE2112"/>
    <w:rsid w:val="00EF0411"/>
    <w:rsid w:val="00F047C6"/>
    <w:rsid w:val="00F521FB"/>
    <w:rsid w:val="00F52BCE"/>
    <w:rsid w:val="00F56281"/>
    <w:rsid w:val="00F56C62"/>
    <w:rsid w:val="00F65811"/>
    <w:rsid w:val="00F7410A"/>
    <w:rsid w:val="00F77556"/>
    <w:rsid w:val="00F93E80"/>
    <w:rsid w:val="00F9556B"/>
    <w:rsid w:val="00FA69BE"/>
    <w:rsid w:val="00FB1169"/>
    <w:rsid w:val="00FB2EAF"/>
    <w:rsid w:val="00FC2342"/>
    <w:rsid w:val="00FC6781"/>
    <w:rsid w:val="00FF5237"/>
    <w:rsid w:val="00FF78F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23B91"/>
  <w15:docId w15:val="{C6137CD2-5CD4-4653-A441-C0E4BDC3E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7DC4"/>
    <w:pPr>
      <w:widowControl w:val="0"/>
      <w:jc w:val="both"/>
    </w:pPr>
    <w:rPr>
      <w:rFonts w:ascii="Times New Roman" w:eastAsia="宋体" w:hAnsi="Times New Roman" w:cs="Times New Roman"/>
      <w:sz w:val="24"/>
      <w:szCs w:val="24"/>
    </w:rPr>
  </w:style>
  <w:style w:type="paragraph" w:styleId="10">
    <w:name w:val="heading 1"/>
    <w:basedOn w:val="a"/>
    <w:next w:val="a"/>
    <w:link w:val="11"/>
    <w:uiPriority w:val="9"/>
    <w:qFormat/>
    <w:rsid w:val="0087686A"/>
    <w:pPr>
      <w:keepNext/>
      <w:keepLines/>
      <w:pageBreakBefore/>
      <w:numPr>
        <w:numId w:val="2"/>
      </w:numPr>
      <w:spacing w:line="360" w:lineRule="auto"/>
      <w:jc w:val="left"/>
      <w:outlineLvl w:val="0"/>
    </w:pPr>
    <w:rPr>
      <w:rFonts w:ascii="宋体" w:hAnsi="宋体"/>
      <w:b/>
      <w:caps/>
      <w:kern w:val="44"/>
      <w:sz w:val="44"/>
    </w:rPr>
  </w:style>
  <w:style w:type="paragraph" w:styleId="2">
    <w:name w:val="heading 2"/>
    <w:basedOn w:val="a"/>
    <w:next w:val="a"/>
    <w:link w:val="20"/>
    <w:uiPriority w:val="9"/>
    <w:qFormat/>
    <w:rsid w:val="00097DC4"/>
    <w:pPr>
      <w:keepNext/>
      <w:keepLines/>
      <w:numPr>
        <w:ilvl w:val="1"/>
        <w:numId w:val="2"/>
      </w:numPr>
      <w:spacing w:before="260" w:after="260" w:line="416" w:lineRule="auto"/>
      <w:outlineLvl w:val="1"/>
    </w:pPr>
    <w:rPr>
      <w:rFonts w:ascii="Arial" w:eastAsia="微软雅黑" w:hAnsi="Arial"/>
      <w:b/>
      <w:bCs/>
      <w:sz w:val="36"/>
      <w:szCs w:val="32"/>
    </w:rPr>
  </w:style>
  <w:style w:type="paragraph" w:styleId="3">
    <w:name w:val="heading 3"/>
    <w:basedOn w:val="a"/>
    <w:next w:val="a"/>
    <w:link w:val="30"/>
    <w:uiPriority w:val="9"/>
    <w:qFormat/>
    <w:rsid w:val="0087686A"/>
    <w:pPr>
      <w:keepNext/>
      <w:keepLines/>
      <w:numPr>
        <w:ilvl w:val="2"/>
        <w:numId w:val="2"/>
      </w:numPr>
      <w:spacing w:before="260" w:after="260" w:line="416" w:lineRule="auto"/>
      <w:outlineLvl w:val="2"/>
    </w:pPr>
    <w:rPr>
      <w:b/>
      <w:bCs/>
      <w:sz w:val="32"/>
      <w:szCs w:val="32"/>
    </w:rPr>
  </w:style>
  <w:style w:type="paragraph" w:styleId="4">
    <w:name w:val="heading 4"/>
    <w:basedOn w:val="a"/>
    <w:link w:val="40"/>
    <w:uiPriority w:val="9"/>
    <w:qFormat/>
    <w:rsid w:val="0087686A"/>
    <w:pPr>
      <w:widowControl/>
      <w:numPr>
        <w:ilvl w:val="3"/>
        <w:numId w:val="2"/>
      </w:numPr>
      <w:jc w:val="left"/>
      <w:outlineLvl w:val="3"/>
    </w:pPr>
    <w:rPr>
      <w:rFonts w:ascii="Verdana" w:hAnsi="Verdana" w:cs="宋体"/>
      <w:b/>
      <w:bCs/>
      <w:kern w:val="0"/>
      <w:sz w:val="18"/>
      <w:szCs w:val="18"/>
    </w:rPr>
  </w:style>
  <w:style w:type="paragraph" w:styleId="5">
    <w:name w:val="heading 5"/>
    <w:basedOn w:val="a"/>
    <w:next w:val="a"/>
    <w:link w:val="50"/>
    <w:semiHidden/>
    <w:unhideWhenUsed/>
    <w:qFormat/>
    <w:rsid w:val="0087686A"/>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semiHidden/>
    <w:unhideWhenUsed/>
    <w:qFormat/>
    <w:rsid w:val="0087686A"/>
    <w:pPr>
      <w:keepNext/>
      <w:keepLines/>
      <w:numPr>
        <w:ilvl w:val="5"/>
        <w:numId w:val="2"/>
      </w:numPr>
      <w:spacing w:before="240" w:after="64" w:line="320" w:lineRule="auto"/>
      <w:outlineLvl w:val="5"/>
    </w:pPr>
    <w:rPr>
      <w:rFonts w:ascii="Cambria" w:hAnsi="Cambria"/>
      <w:b/>
      <w:bCs/>
    </w:rPr>
  </w:style>
  <w:style w:type="paragraph" w:styleId="7">
    <w:name w:val="heading 7"/>
    <w:basedOn w:val="a"/>
    <w:next w:val="a"/>
    <w:link w:val="70"/>
    <w:semiHidden/>
    <w:unhideWhenUsed/>
    <w:qFormat/>
    <w:rsid w:val="0087686A"/>
    <w:pPr>
      <w:keepNext/>
      <w:keepLines/>
      <w:numPr>
        <w:ilvl w:val="6"/>
        <w:numId w:val="2"/>
      </w:numPr>
      <w:spacing w:before="240" w:after="64" w:line="320" w:lineRule="auto"/>
      <w:outlineLvl w:val="6"/>
    </w:pPr>
    <w:rPr>
      <w:b/>
      <w:bCs/>
    </w:rPr>
  </w:style>
  <w:style w:type="paragraph" w:styleId="8">
    <w:name w:val="heading 8"/>
    <w:basedOn w:val="a"/>
    <w:next w:val="a"/>
    <w:link w:val="80"/>
    <w:semiHidden/>
    <w:unhideWhenUsed/>
    <w:qFormat/>
    <w:rsid w:val="0087686A"/>
    <w:pPr>
      <w:keepNext/>
      <w:keepLines/>
      <w:numPr>
        <w:ilvl w:val="7"/>
        <w:numId w:val="2"/>
      </w:numPr>
      <w:spacing w:before="240" w:after="64" w:line="320" w:lineRule="auto"/>
      <w:outlineLvl w:val="7"/>
    </w:pPr>
    <w:rPr>
      <w:rFonts w:ascii="Cambria" w:hAnsi="Cambria"/>
    </w:rPr>
  </w:style>
  <w:style w:type="paragraph" w:styleId="9">
    <w:name w:val="heading 9"/>
    <w:basedOn w:val="a"/>
    <w:next w:val="a"/>
    <w:link w:val="90"/>
    <w:semiHidden/>
    <w:unhideWhenUsed/>
    <w:qFormat/>
    <w:rsid w:val="0087686A"/>
    <w:pPr>
      <w:keepNext/>
      <w:keepLines/>
      <w:numPr>
        <w:ilvl w:val="8"/>
        <w:numId w:val="2"/>
      </w:numPr>
      <w:spacing w:before="240" w:after="64" w:line="320" w:lineRule="auto"/>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basedOn w:val="a0"/>
    <w:link w:val="10"/>
    <w:rsid w:val="0087686A"/>
    <w:rPr>
      <w:rFonts w:ascii="宋体" w:eastAsia="宋体" w:hAnsi="宋体" w:cs="Times New Roman"/>
      <w:b/>
      <w:caps/>
      <w:kern w:val="44"/>
      <w:sz w:val="44"/>
      <w:szCs w:val="24"/>
    </w:rPr>
  </w:style>
  <w:style w:type="character" w:customStyle="1" w:styleId="20">
    <w:name w:val="标题 2 字符"/>
    <w:basedOn w:val="a0"/>
    <w:link w:val="2"/>
    <w:uiPriority w:val="9"/>
    <w:rsid w:val="00097DC4"/>
    <w:rPr>
      <w:rFonts w:ascii="Arial" w:eastAsia="微软雅黑" w:hAnsi="Arial" w:cs="Times New Roman"/>
      <w:b/>
      <w:bCs/>
      <w:sz w:val="36"/>
      <w:szCs w:val="32"/>
    </w:rPr>
  </w:style>
  <w:style w:type="character" w:customStyle="1" w:styleId="30">
    <w:name w:val="标题 3 字符"/>
    <w:basedOn w:val="a0"/>
    <w:link w:val="3"/>
    <w:rsid w:val="0087686A"/>
    <w:rPr>
      <w:rFonts w:ascii="Times New Roman" w:eastAsia="宋体" w:hAnsi="Times New Roman" w:cs="Times New Roman"/>
      <w:b/>
      <w:bCs/>
      <w:sz w:val="32"/>
      <w:szCs w:val="32"/>
    </w:rPr>
  </w:style>
  <w:style w:type="character" w:customStyle="1" w:styleId="40">
    <w:name w:val="标题 4 字符"/>
    <w:basedOn w:val="a0"/>
    <w:link w:val="4"/>
    <w:rsid w:val="0087686A"/>
    <w:rPr>
      <w:rFonts w:ascii="Verdana" w:eastAsia="宋体" w:hAnsi="Verdana" w:cs="宋体"/>
      <w:b/>
      <w:bCs/>
      <w:kern w:val="0"/>
      <w:sz w:val="18"/>
      <w:szCs w:val="18"/>
    </w:rPr>
  </w:style>
  <w:style w:type="character" w:customStyle="1" w:styleId="50">
    <w:name w:val="标题 5 字符"/>
    <w:basedOn w:val="a0"/>
    <w:link w:val="5"/>
    <w:semiHidden/>
    <w:rsid w:val="0087686A"/>
    <w:rPr>
      <w:rFonts w:ascii="Times New Roman" w:eastAsia="宋体" w:hAnsi="Times New Roman" w:cs="Times New Roman"/>
      <w:b/>
      <w:bCs/>
      <w:sz w:val="28"/>
      <w:szCs w:val="28"/>
    </w:rPr>
  </w:style>
  <w:style w:type="character" w:customStyle="1" w:styleId="60">
    <w:name w:val="标题 6 字符"/>
    <w:basedOn w:val="a0"/>
    <w:link w:val="6"/>
    <w:semiHidden/>
    <w:rsid w:val="0087686A"/>
    <w:rPr>
      <w:rFonts w:ascii="Cambria" w:eastAsia="宋体" w:hAnsi="Cambria" w:cs="Times New Roman"/>
      <w:b/>
      <w:bCs/>
      <w:sz w:val="24"/>
      <w:szCs w:val="24"/>
    </w:rPr>
  </w:style>
  <w:style w:type="character" w:customStyle="1" w:styleId="70">
    <w:name w:val="标题 7 字符"/>
    <w:basedOn w:val="a0"/>
    <w:link w:val="7"/>
    <w:semiHidden/>
    <w:rsid w:val="0087686A"/>
    <w:rPr>
      <w:rFonts w:ascii="Times New Roman" w:eastAsia="宋体" w:hAnsi="Times New Roman" w:cs="Times New Roman"/>
      <w:b/>
      <w:bCs/>
      <w:sz w:val="24"/>
      <w:szCs w:val="24"/>
    </w:rPr>
  </w:style>
  <w:style w:type="character" w:customStyle="1" w:styleId="80">
    <w:name w:val="标题 8 字符"/>
    <w:basedOn w:val="a0"/>
    <w:link w:val="8"/>
    <w:semiHidden/>
    <w:rsid w:val="0087686A"/>
    <w:rPr>
      <w:rFonts w:ascii="Cambria" w:eastAsia="宋体" w:hAnsi="Cambria" w:cs="Times New Roman"/>
      <w:sz w:val="24"/>
      <w:szCs w:val="24"/>
    </w:rPr>
  </w:style>
  <w:style w:type="character" w:customStyle="1" w:styleId="90">
    <w:name w:val="标题 9 字符"/>
    <w:basedOn w:val="a0"/>
    <w:link w:val="9"/>
    <w:semiHidden/>
    <w:rsid w:val="0087686A"/>
    <w:rPr>
      <w:rFonts w:ascii="Cambria" w:eastAsia="宋体" w:hAnsi="Cambria" w:cs="Times New Roman"/>
      <w:szCs w:val="21"/>
    </w:rPr>
  </w:style>
  <w:style w:type="paragraph" w:customStyle="1" w:styleId="paragraphafterbullet">
    <w:name w:val="paragraph after bullet"/>
    <w:basedOn w:val="a"/>
    <w:rsid w:val="0087686A"/>
    <w:pPr>
      <w:spacing w:line="280" w:lineRule="exact"/>
      <w:ind w:left="357" w:right="-357"/>
    </w:pPr>
    <w:rPr>
      <w:rFonts w:cs="Arial"/>
    </w:rPr>
  </w:style>
  <w:style w:type="paragraph" w:customStyle="1" w:styleId="Bullet1">
    <w:name w:val="Bullet 1"/>
    <w:basedOn w:val="a"/>
    <w:link w:val="Bullet1Char"/>
    <w:rsid w:val="0087686A"/>
    <w:pPr>
      <w:tabs>
        <w:tab w:val="num" w:pos="900"/>
        <w:tab w:val="left" w:pos="7920"/>
      </w:tabs>
      <w:ind w:left="900" w:hanging="360"/>
    </w:pPr>
    <w:rPr>
      <w:sz w:val="19"/>
      <w:szCs w:val="20"/>
    </w:rPr>
  </w:style>
  <w:style w:type="character" w:customStyle="1" w:styleId="Bullet1Char">
    <w:name w:val="Bullet 1 Char"/>
    <w:link w:val="Bullet1"/>
    <w:rsid w:val="0087686A"/>
    <w:rPr>
      <w:rFonts w:ascii="Times New Roman" w:eastAsia="宋体" w:hAnsi="Times New Roman" w:cs="Times New Roman"/>
      <w:sz w:val="19"/>
      <w:szCs w:val="20"/>
    </w:rPr>
  </w:style>
  <w:style w:type="character" w:styleId="a3">
    <w:name w:val="Hyperlink"/>
    <w:uiPriority w:val="99"/>
    <w:rsid w:val="0087686A"/>
    <w:rPr>
      <w:color w:val="0000FF"/>
      <w:u w:val="single"/>
    </w:rPr>
  </w:style>
  <w:style w:type="paragraph" w:customStyle="1" w:styleId="a4">
    <w:name w:val="正文 + 小四"/>
    <w:aliases w:val="首行缩进:  0.74 厘米"/>
    <w:basedOn w:val="Bullet1"/>
    <w:link w:val="Char"/>
    <w:rsid w:val="0087686A"/>
    <w:rPr>
      <w:sz w:val="24"/>
      <w:szCs w:val="24"/>
    </w:rPr>
  </w:style>
  <w:style w:type="character" w:customStyle="1" w:styleId="Char">
    <w:name w:val="正文 + 小四 Char"/>
    <w:aliases w:val="首行缩进:  0.74 厘米 Char Char"/>
    <w:link w:val="a4"/>
    <w:rsid w:val="0087686A"/>
    <w:rPr>
      <w:rFonts w:ascii="Times New Roman" w:eastAsia="宋体" w:hAnsi="Times New Roman" w:cs="Times New Roman"/>
      <w:sz w:val="24"/>
      <w:szCs w:val="24"/>
    </w:rPr>
  </w:style>
  <w:style w:type="paragraph" w:customStyle="1" w:styleId="Bullet10">
    <w:name w:val="Bullet1"/>
    <w:basedOn w:val="a5"/>
    <w:rsid w:val="0087686A"/>
  </w:style>
  <w:style w:type="paragraph" w:styleId="a5">
    <w:name w:val="List Bullet"/>
    <w:basedOn w:val="a"/>
    <w:autoRedefine/>
    <w:rsid w:val="0087686A"/>
    <w:pPr>
      <w:tabs>
        <w:tab w:val="num" w:pos="360"/>
      </w:tabs>
      <w:spacing w:line="280" w:lineRule="exact"/>
      <w:ind w:left="360" w:right="-360" w:hanging="360"/>
    </w:pPr>
    <w:rPr>
      <w:rFonts w:cs="Arial"/>
    </w:rPr>
  </w:style>
  <w:style w:type="paragraph" w:styleId="a6">
    <w:name w:val="Normal (Web)"/>
    <w:basedOn w:val="a"/>
    <w:rsid w:val="0087686A"/>
    <w:pPr>
      <w:widowControl/>
      <w:spacing w:before="120" w:after="120" w:line="360" w:lineRule="atLeast"/>
      <w:jc w:val="left"/>
    </w:pPr>
    <w:rPr>
      <w:rFonts w:ascii="宋体" w:hAnsi="宋体" w:cs="宋体"/>
      <w:color w:val="000000"/>
      <w:kern w:val="0"/>
    </w:rPr>
  </w:style>
  <w:style w:type="table" w:styleId="a7">
    <w:name w:val="Table Grid"/>
    <w:basedOn w:val="a1"/>
    <w:rsid w:val="0087686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qFormat/>
    <w:rsid w:val="00BC3B69"/>
    <w:pPr>
      <w:tabs>
        <w:tab w:val="left" w:pos="425"/>
        <w:tab w:val="right" w:leader="dot" w:pos="8296"/>
      </w:tabs>
      <w:spacing w:before="120" w:after="120"/>
      <w:jc w:val="left"/>
    </w:pPr>
    <w:rPr>
      <w:rFonts w:ascii="Calibri" w:hAnsi="Calibri"/>
      <w:b/>
      <w:bCs/>
      <w:caps/>
      <w:sz w:val="20"/>
      <w:szCs w:val="20"/>
    </w:rPr>
  </w:style>
  <w:style w:type="paragraph" w:styleId="21">
    <w:name w:val="toc 2"/>
    <w:basedOn w:val="a"/>
    <w:next w:val="a"/>
    <w:autoRedefine/>
    <w:uiPriority w:val="39"/>
    <w:qFormat/>
    <w:rsid w:val="0087686A"/>
    <w:pPr>
      <w:ind w:left="210"/>
      <w:jc w:val="left"/>
    </w:pPr>
    <w:rPr>
      <w:rFonts w:ascii="Calibri" w:hAnsi="Calibri"/>
      <w:smallCaps/>
      <w:sz w:val="20"/>
      <w:szCs w:val="20"/>
    </w:rPr>
  </w:style>
  <w:style w:type="paragraph" w:styleId="a8">
    <w:name w:val="Normal Indent"/>
    <w:aliases w:val="表正文,正文非缩进,水上软件,特点,ALT+Z,段1,标题4,小四,四号,正文缩进陈木华,正文（首行缩进两字） Char,正文（首行缩进两字） Char Char Char Char Char Char Char Char Char Char Char Char Char Char,样式3,缩进,首行缩进,正文缩进（首行缩进两字）,正文不缩进,Normal Indent Char,表正文 Char,正文非缩进 Char Char,标题4 Char,特点 Char,无缩进,正文双线"/>
    <w:basedOn w:val="a"/>
    <w:rsid w:val="0087686A"/>
    <w:pPr>
      <w:ind w:firstLine="420"/>
    </w:pPr>
    <w:rPr>
      <w:szCs w:val="20"/>
    </w:rPr>
  </w:style>
  <w:style w:type="paragraph" w:styleId="a9">
    <w:name w:val="Body Text Indent"/>
    <w:basedOn w:val="a"/>
    <w:link w:val="aa"/>
    <w:rsid w:val="0087686A"/>
    <w:pPr>
      <w:spacing w:beforeLines="50" w:line="380" w:lineRule="atLeast"/>
      <w:ind w:firstLineChars="200" w:firstLine="420"/>
    </w:pPr>
    <w:rPr>
      <w:rFonts w:ascii="宋体" w:hAnsi="宋体"/>
    </w:rPr>
  </w:style>
  <w:style w:type="character" w:customStyle="1" w:styleId="aa">
    <w:name w:val="正文文本缩进 字符"/>
    <w:basedOn w:val="a0"/>
    <w:link w:val="a9"/>
    <w:rsid w:val="0087686A"/>
    <w:rPr>
      <w:rFonts w:ascii="宋体" w:eastAsia="宋体" w:hAnsi="宋体" w:cs="Times New Roman"/>
      <w:szCs w:val="24"/>
    </w:rPr>
  </w:style>
  <w:style w:type="paragraph" w:styleId="ab">
    <w:name w:val="header"/>
    <w:basedOn w:val="a"/>
    <w:link w:val="ac"/>
    <w:uiPriority w:val="99"/>
    <w:rsid w:val="0087686A"/>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87686A"/>
    <w:rPr>
      <w:rFonts w:ascii="Times New Roman" w:eastAsia="宋体" w:hAnsi="Times New Roman" w:cs="Times New Roman"/>
      <w:sz w:val="18"/>
      <w:szCs w:val="18"/>
    </w:rPr>
  </w:style>
  <w:style w:type="paragraph" w:styleId="ad">
    <w:name w:val="footer"/>
    <w:basedOn w:val="a"/>
    <w:link w:val="ae"/>
    <w:uiPriority w:val="99"/>
    <w:rsid w:val="0087686A"/>
    <w:pPr>
      <w:tabs>
        <w:tab w:val="center" w:pos="4153"/>
        <w:tab w:val="right" w:pos="8306"/>
      </w:tabs>
      <w:snapToGrid w:val="0"/>
      <w:jc w:val="left"/>
    </w:pPr>
    <w:rPr>
      <w:sz w:val="18"/>
      <w:szCs w:val="18"/>
    </w:rPr>
  </w:style>
  <w:style w:type="character" w:customStyle="1" w:styleId="ae">
    <w:name w:val="页脚 字符"/>
    <w:basedOn w:val="a0"/>
    <w:link w:val="ad"/>
    <w:uiPriority w:val="99"/>
    <w:rsid w:val="0087686A"/>
    <w:rPr>
      <w:rFonts w:ascii="Times New Roman" w:eastAsia="宋体" w:hAnsi="Times New Roman" w:cs="Times New Roman"/>
      <w:sz w:val="18"/>
      <w:szCs w:val="18"/>
    </w:rPr>
  </w:style>
  <w:style w:type="paragraph" w:styleId="31">
    <w:name w:val="toc 3"/>
    <w:basedOn w:val="a"/>
    <w:next w:val="a"/>
    <w:autoRedefine/>
    <w:uiPriority w:val="39"/>
    <w:qFormat/>
    <w:rsid w:val="0087686A"/>
    <w:pPr>
      <w:ind w:left="420"/>
      <w:jc w:val="left"/>
    </w:pPr>
    <w:rPr>
      <w:rFonts w:ascii="Calibri" w:hAnsi="Calibri"/>
      <w:i/>
      <w:iCs/>
      <w:sz w:val="20"/>
      <w:szCs w:val="20"/>
    </w:rPr>
  </w:style>
  <w:style w:type="paragraph" w:styleId="af">
    <w:name w:val="Balloon Text"/>
    <w:basedOn w:val="a"/>
    <w:link w:val="af0"/>
    <w:semiHidden/>
    <w:rsid w:val="0087686A"/>
    <w:rPr>
      <w:sz w:val="18"/>
      <w:szCs w:val="18"/>
    </w:rPr>
  </w:style>
  <w:style w:type="character" w:customStyle="1" w:styleId="af0">
    <w:name w:val="批注框文本 字符"/>
    <w:basedOn w:val="a0"/>
    <w:link w:val="af"/>
    <w:semiHidden/>
    <w:rsid w:val="0087686A"/>
    <w:rPr>
      <w:rFonts w:ascii="Times New Roman" w:eastAsia="宋体" w:hAnsi="Times New Roman" w:cs="Times New Roman"/>
      <w:sz w:val="18"/>
      <w:szCs w:val="18"/>
    </w:rPr>
  </w:style>
  <w:style w:type="character" w:customStyle="1" w:styleId="astitle">
    <w:name w:val="astitle"/>
    <w:basedOn w:val="a0"/>
    <w:rsid w:val="0087686A"/>
  </w:style>
  <w:style w:type="paragraph" w:styleId="91">
    <w:name w:val="toc 9"/>
    <w:basedOn w:val="a"/>
    <w:next w:val="a"/>
    <w:autoRedefine/>
    <w:uiPriority w:val="39"/>
    <w:rsid w:val="0087686A"/>
    <w:pPr>
      <w:ind w:left="1680"/>
      <w:jc w:val="left"/>
    </w:pPr>
    <w:rPr>
      <w:rFonts w:ascii="Calibri" w:hAnsi="Calibri"/>
      <w:sz w:val="18"/>
      <w:szCs w:val="18"/>
    </w:rPr>
  </w:style>
  <w:style w:type="character" w:customStyle="1" w:styleId="atitle">
    <w:name w:val="atitle"/>
    <w:basedOn w:val="a0"/>
    <w:rsid w:val="0087686A"/>
  </w:style>
  <w:style w:type="character" w:styleId="af1">
    <w:name w:val="page number"/>
    <w:basedOn w:val="a0"/>
    <w:rsid w:val="0087686A"/>
  </w:style>
  <w:style w:type="paragraph" w:styleId="af2">
    <w:name w:val="Document Map"/>
    <w:basedOn w:val="a"/>
    <w:link w:val="af3"/>
    <w:semiHidden/>
    <w:rsid w:val="0087686A"/>
    <w:pPr>
      <w:shd w:val="clear" w:color="auto" w:fill="000080"/>
    </w:pPr>
  </w:style>
  <w:style w:type="character" w:customStyle="1" w:styleId="af3">
    <w:name w:val="文档结构图 字符"/>
    <w:basedOn w:val="a0"/>
    <w:link w:val="af2"/>
    <w:semiHidden/>
    <w:rsid w:val="0087686A"/>
    <w:rPr>
      <w:rFonts w:ascii="Times New Roman" w:eastAsia="宋体" w:hAnsi="Times New Roman" w:cs="Times New Roman"/>
      <w:szCs w:val="24"/>
      <w:shd w:val="clear" w:color="auto" w:fill="000080"/>
    </w:rPr>
  </w:style>
  <w:style w:type="character" w:customStyle="1" w:styleId="myp11">
    <w:name w:val="myp11"/>
    <w:basedOn w:val="a0"/>
    <w:rsid w:val="0087686A"/>
  </w:style>
  <w:style w:type="paragraph" w:styleId="32">
    <w:name w:val="Body Text Indent 3"/>
    <w:basedOn w:val="a"/>
    <w:link w:val="33"/>
    <w:rsid w:val="0087686A"/>
    <w:pPr>
      <w:spacing w:after="120"/>
      <w:ind w:leftChars="200" w:left="420"/>
    </w:pPr>
    <w:rPr>
      <w:sz w:val="16"/>
      <w:szCs w:val="16"/>
    </w:rPr>
  </w:style>
  <w:style w:type="character" w:customStyle="1" w:styleId="33">
    <w:name w:val="正文文本缩进 3 字符"/>
    <w:basedOn w:val="a0"/>
    <w:link w:val="32"/>
    <w:rsid w:val="0087686A"/>
    <w:rPr>
      <w:rFonts w:ascii="Times New Roman" w:eastAsia="宋体" w:hAnsi="Times New Roman" w:cs="Times New Roman"/>
      <w:sz w:val="16"/>
      <w:szCs w:val="16"/>
    </w:rPr>
  </w:style>
  <w:style w:type="paragraph" w:styleId="af4">
    <w:name w:val="Body Text"/>
    <w:aliases w:val="body text,????"/>
    <w:basedOn w:val="a"/>
    <w:link w:val="af5"/>
    <w:rsid w:val="0087686A"/>
    <w:pPr>
      <w:spacing w:after="120"/>
    </w:pPr>
  </w:style>
  <w:style w:type="character" w:customStyle="1" w:styleId="af5">
    <w:name w:val="正文文本 字符"/>
    <w:aliases w:val="body text 字符,???? 字符"/>
    <w:basedOn w:val="a0"/>
    <w:link w:val="af4"/>
    <w:rsid w:val="0087686A"/>
    <w:rPr>
      <w:rFonts w:ascii="Times New Roman" w:eastAsia="宋体" w:hAnsi="Times New Roman" w:cs="Times New Roman"/>
      <w:szCs w:val="24"/>
    </w:rPr>
  </w:style>
  <w:style w:type="character" w:customStyle="1" w:styleId="td1">
    <w:name w:val="td1"/>
    <w:rsid w:val="0087686A"/>
    <w:rPr>
      <w:sz w:val="18"/>
      <w:szCs w:val="18"/>
    </w:rPr>
  </w:style>
  <w:style w:type="paragraph" w:customStyle="1" w:styleId="41">
    <w:name w:val="正文4"/>
    <w:basedOn w:val="a"/>
    <w:rsid w:val="0087686A"/>
    <w:pPr>
      <w:tabs>
        <w:tab w:val="num" w:pos="420"/>
      </w:tabs>
      <w:autoSpaceDE w:val="0"/>
      <w:autoSpaceDN w:val="0"/>
      <w:adjustRightInd w:val="0"/>
      <w:snapToGrid w:val="0"/>
      <w:spacing w:before="120" w:line="288" w:lineRule="auto"/>
      <w:ind w:left="420" w:hanging="420"/>
      <w:jc w:val="left"/>
    </w:pPr>
    <w:rPr>
      <w:rFonts w:ascii="宋体" w:eastAsia="仿宋_GB2312" w:hAnsi="宋体"/>
      <w:color w:val="000000"/>
      <w:kern w:val="0"/>
      <w:szCs w:val="20"/>
    </w:rPr>
  </w:style>
  <w:style w:type="paragraph" w:customStyle="1" w:styleId="af6">
    <w:name w:val="标题后正文"/>
    <w:basedOn w:val="a"/>
    <w:rsid w:val="0087686A"/>
    <w:pPr>
      <w:tabs>
        <w:tab w:val="left" w:pos="4320"/>
      </w:tabs>
      <w:snapToGrid w:val="0"/>
      <w:spacing w:before="120" w:line="288" w:lineRule="auto"/>
      <w:ind w:leftChars="1215" w:left="2551" w:firstLine="1"/>
      <w:outlineLvl w:val="0"/>
    </w:pPr>
    <w:rPr>
      <w:rFonts w:eastAsia="仿宋_GB2312"/>
      <w:sz w:val="28"/>
      <w:szCs w:val="20"/>
    </w:rPr>
  </w:style>
  <w:style w:type="paragraph" w:styleId="af7">
    <w:name w:val="Title"/>
    <w:basedOn w:val="a"/>
    <w:link w:val="af8"/>
    <w:qFormat/>
    <w:rsid w:val="0087686A"/>
    <w:pPr>
      <w:keepLines/>
      <w:widowControl/>
      <w:overflowPunct w:val="0"/>
      <w:autoSpaceDE w:val="0"/>
      <w:autoSpaceDN w:val="0"/>
      <w:adjustRightInd w:val="0"/>
      <w:spacing w:before="240" w:after="240" w:line="360" w:lineRule="auto"/>
      <w:jc w:val="center"/>
      <w:textAlignment w:val="baseline"/>
    </w:pPr>
    <w:rPr>
      <w:rFonts w:eastAsia="仿宋_GB2312"/>
      <w:b/>
      <w:kern w:val="0"/>
      <w:sz w:val="44"/>
      <w:szCs w:val="20"/>
    </w:rPr>
  </w:style>
  <w:style w:type="character" w:customStyle="1" w:styleId="af8">
    <w:name w:val="标题 字符"/>
    <w:basedOn w:val="a0"/>
    <w:link w:val="af7"/>
    <w:rsid w:val="0087686A"/>
    <w:rPr>
      <w:rFonts w:ascii="Times New Roman" w:eastAsia="仿宋_GB2312" w:hAnsi="Times New Roman" w:cs="Times New Roman"/>
      <w:b/>
      <w:kern w:val="0"/>
      <w:sz w:val="44"/>
      <w:szCs w:val="20"/>
    </w:rPr>
  </w:style>
  <w:style w:type="paragraph" w:customStyle="1" w:styleId="TableHeading">
    <w:name w:val="Table Heading"/>
    <w:basedOn w:val="TableText"/>
    <w:rsid w:val="0087686A"/>
    <w:pPr>
      <w:spacing w:before="120" w:after="120"/>
    </w:pPr>
    <w:rPr>
      <w:b/>
    </w:rPr>
  </w:style>
  <w:style w:type="paragraph" w:customStyle="1" w:styleId="TableText">
    <w:name w:val="Table Text"/>
    <w:basedOn w:val="a"/>
    <w:rsid w:val="0087686A"/>
    <w:pPr>
      <w:keepLines/>
      <w:widowControl/>
      <w:overflowPunct w:val="0"/>
      <w:autoSpaceDE w:val="0"/>
      <w:autoSpaceDN w:val="0"/>
      <w:adjustRightInd w:val="0"/>
      <w:jc w:val="left"/>
      <w:textAlignment w:val="baseline"/>
    </w:pPr>
    <w:rPr>
      <w:rFonts w:ascii="Book Antiqua" w:hAnsi="Book Antiqua"/>
      <w:noProof/>
      <w:kern w:val="0"/>
      <w:sz w:val="16"/>
      <w:szCs w:val="20"/>
    </w:rPr>
  </w:style>
  <w:style w:type="paragraph" w:customStyle="1" w:styleId="af9">
    <w:name w:val="公司名称"/>
    <w:basedOn w:val="af4"/>
    <w:rsid w:val="0087686A"/>
    <w:pPr>
      <w:keepLines/>
      <w:framePr w:w="8640" w:h="1440" w:wrap="notBeside" w:vAnchor="page" w:hAnchor="margin" w:xAlign="center" w:y="889" w:anchorLock="1"/>
      <w:widowControl/>
      <w:spacing w:after="80" w:line="240" w:lineRule="atLeast"/>
      <w:jc w:val="center"/>
    </w:pPr>
    <w:rPr>
      <w:rFonts w:ascii="Garamond" w:eastAsia="隶书" w:hAnsi="Garamond"/>
      <w:caps/>
      <w:spacing w:val="75"/>
      <w:kern w:val="0"/>
      <w:sz w:val="32"/>
      <w:szCs w:val="20"/>
      <w:lang w:bidi="he-IL"/>
    </w:rPr>
  </w:style>
  <w:style w:type="paragraph" w:customStyle="1" w:styleId="afa">
    <w:name w:val="功能需求"/>
    <w:basedOn w:val="a"/>
    <w:rsid w:val="0087686A"/>
    <w:pPr>
      <w:keepNext/>
      <w:adjustRightInd w:val="0"/>
      <w:spacing w:before="120" w:after="60" w:line="240" w:lineRule="atLeast"/>
      <w:ind w:rightChars="100" w:right="100"/>
      <w:jc w:val="left"/>
      <w:outlineLvl w:val="2"/>
    </w:pPr>
    <w:rPr>
      <w:rFonts w:cs="宋体"/>
      <w:b/>
      <w:bCs/>
      <w:i/>
      <w:iCs/>
      <w:kern w:val="0"/>
      <w:szCs w:val="20"/>
    </w:rPr>
  </w:style>
  <w:style w:type="paragraph" w:customStyle="1" w:styleId="310">
    <w:name w:val="样式 标题 3 + 加粗 倾斜 右侧:  1 字符"/>
    <w:basedOn w:val="3"/>
    <w:autoRedefine/>
    <w:rsid w:val="0087686A"/>
    <w:pPr>
      <w:keepNext w:val="0"/>
      <w:keepLines w:val="0"/>
      <w:pageBreakBefore/>
      <w:adjustRightInd w:val="0"/>
      <w:spacing w:before="120" w:after="60" w:line="240" w:lineRule="atLeast"/>
      <w:ind w:rightChars="100" w:right="210"/>
      <w:jc w:val="left"/>
    </w:pPr>
    <w:rPr>
      <w:rFonts w:cs="宋体"/>
      <w:b w:val="0"/>
      <w:i/>
      <w:iCs/>
      <w:kern w:val="0"/>
      <w:sz w:val="24"/>
      <w:szCs w:val="20"/>
    </w:rPr>
  </w:style>
  <w:style w:type="character" w:customStyle="1" w:styleId="CharChar">
    <w:name w:val="Char Char"/>
    <w:rsid w:val="0087686A"/>
    <w:rPr>
      <w:b/>
      <w:bCs/>
      <w:i/>
      <w:kern w:val="44"/>
      <w:sz w:val="44"/>
      <w:szCs w:val="44"/>
    </w:rPr>
  </w:style>
  <w:style w:type="paragraph" w:customStyle="1" w:styleId="1">
    <w:name w:val="样式 功能需求 + 右侧:  1 字符"/>
    <w:basedOn w:val="afa"/>
    <w:rsid w:val="0087686A"/>
    <w:pPr>
      <w:numPr>
        <w:ilvl w:val="2"/>
        <w:numId w:val="1"/>
      </w:numPr>
      <w:ind w:right="210"/>
    </w:pPr>
  </w:style>
  <w:style w:type="paragraph" w:customStyle="1" w:styleId="13">
    <w:name w:val="功能1"/>
    <w:basedOn w:val="3"/>
    <w:rsid w:val="0087686A"/>
    <w:pPr>
      <w:keepLines w:val="0"/>
      <w:numPr>
        <w:numId w:val="0"/>
      </w:numPr>
      <w:spacing w:before="120" w:after="60" w:line="240" w:lineRule="atLeast"/>
      <w:jc w:val="left"/>
    </w:pPr>
    <w:rPr>
      <w:rFonts w:ascii="宋体"/>
      <w:bCs w:val="0"/>
      <w:i/>
      <w:kern w:val="0"/>
      <w:sz w:val="24"/>
      <w:szCs w:val="20"/>
    </w:rPr>
  </w:style>
  <w:style w:type="paragraph" w:customStyle="1" w:styleId="34">
    <w:name w:val="一般标题3"/>
    <w:basedOn w:val="3"/>
    <w:rsid w:val="0087686A"/>
    <w:pPr>
      <w:keepLines w:val="0"/>
      <w:numPr>
        <w:numId w:val="0"/>
      </w:numPr>
      <w:spacing w:before="120" w:after="60" w:line="240" w:lineRule="atLeast"/>
      <w:jc w:val="left"/>
    </w:pPr>
    <w:rPr>
      <w:rFonts w:ascii="宋体"/>
      <w:bCs w:val="0"/>
      <w:kern w:val="0"/>
      <w:sz w:val="21"/>
      <w:szCs w:val="20"/>
    </w:rPr>
  </w:style>
  <w:style w:type="paragraph" w:styleId="afb">
    <w:name w:val="Date"/>
    <w:basedOn w:val="a"/>
    <w:next w:val="a"/>
    <w:link w:val="afc"/>
    <w:rsid w:val="0087686A"/>
    <w:pPr>
      <w:ind w:leftChars="2500" w:left="100"/>
    </w:pPr>
  </w:style>
  <w:style w:type="character" w:customStyle="1" w:styleId="afc">
    <w:name w:val="日期 字符"/>
    <w:basedOn w:val="a0"/>
    <w:link w:val="afb"/>
    <w:rsid w:val="0087686A"/>
    <w:rPr>
      <w:rFonts w:ascii="Times New Roman" w:eastAsia="宋体" w:hAnsi="Times New Roman" w:cs="Times New Roman"/>
      <w:szCs w:val="24"/>
    </w:rPr>
  </w:style>
  <w:style w:type="paragraph" w:customStyle="1" w:styleId="06315">
    <w:name w:val="样式 宋体 小四 左侧:  0.63 厘米 行距: 1.5 倍行距"/>
    <w:basedOn w:val="a"/>
    <w:autoRedefine/>
    <w:rsid w:val="0087686A"/>
    <w:pPr>
      <w:spacing w:line="300" w:lineRule="auto"/>
      <w:ind w:firstLineChars="200" w:firstLine="200"/>
    </w:pPr>
    <w:rPr>
      <w:rFonts w:ascii="宋体" w:hAnsi="宋体"/>
      <w:bCs/>
    </w:rPr>
  </w:style>
  <w:style w:type="paragraph" w:styleId="35">
    <w:name w:val="Body Text 3"/>
    <w:basedOn w:val="a"/>
    <w:link w:val="36"/>
    <w:rsid w:val="0087686A"/>
    <w:pPr>
      <w:spacing w:after="120"/>
    </w:pPr>
    <w:rPr>
      <w:sz w:val="16"/>
      <w:szCs w:val="16"/>
    </w:rPr>
  </w:style>
  <w:style w:type="character" w:customStyle="1" w:styleId="36">
    <w:name w:val="正文文本 3 字符"/>
    <w:basedOn w:val="a0"/>
    <w:link w:val="35"/>
    <w:rsid w:val="0087686A"/>
    <w:rPr>
      <w:rFonts w:ascii="Times New Roman" w:eastAsia="宋体" w:hAnsi="Times New Roman" w:cs="Times New Roman"/>
      <w:sz w:val="16"/>
      <w:szCs w:val="16"/>
    </w:rPr>
  </w:style>
  <w:style w:type="paragraph" w:customStyle="1" w:styleId="14">
    <w:name w:val="样式1"/>
    <w:basedOn w:val="a"/>
    <w:rsid w:val="0087686A"/>
    <w:pPr>
      <w:adjustRightInd w:val="0"/>
      <w:spacing w:line="312" w:lineRule="atLeast"/>
      <w:jc w:val="left"/>
      <w:textAlignment w:val="baseline"/>
    </w:pPr>
    <w:rPr>
      <w:kern w:val="0"/>
      <w:szCs w:val="20"/>
    </w:rPr>
  </w:style>
  <w:style w:type="paragraph" w:styleId="22">
    <w:name w:val="Body Text Indent 2"/>
    <w:basedOn w:val="a"/>
    <w:link w:val="23"/>
    <w:rsid w:val="0087686A"/>
    <w:pPr>
      <w:spacing w:after="120" w:line="480" w:lineRule="auto"/>
      <w:ind w:leftChars="200" w:left="420"/>
    </w:pPr>
  </w:style>
  <w:style w:type="character" w:customStyle="1" w:styleId="23">
    <w:name w:val="正文文本缩进 2 字符"/>
    <w:basedOn w:val="a0"/>
    <w:link w:val="22"/>
    <w:rsid w:val="0087686A"/>
    <w:rPr>
      <w:rFonts w:ascii="Times New Roman" w:eastAsia="宋体" w:hAnsi="Times New Roman" w:cs="Times New Roman"/>
      <w:szCs w:val="24"/>
    </w:rPr>
  </w:style>
  <w:style w:type="character" w:styleId="afd">
    <w:name w:val="FollowedHyperlink"/>
    <w:rsid w:val="0087686A"/>
    <w:rPr>
      <w:color w:val="800080"/>
      <w:u w:val="single"/>
    </w:rPr>
  </w:style>
  <w:style w:type="paragraph" w:customStyle="1" w:styleId="Char0">
    <w:name w:val="Char"/>
    <w:basedOn w:val="a"/>
    <w:rsid w:val="0087686A"/>
  </w:style>
  <w:style w:type="paragraph" w:customStyle="1" w:styleId="SubHeading">
    <w:name w:val="SubHeading"/>
    <w:basedOn w:val="a"/>
    <w:rsid w:val="0087686A"/>
    <w:pPr>
      <w:widowControl/>
      <w:tabs>
        <w:tab w:val="right" w:leader="dot" w:pos="9936"/>
      </w:tabs>
      <w:spacing w:before="360"/>
      <w:ind w:left="317" w:hanging="317"/>
      <w:jc w:val="center"/>
    </w:pPr>
    <w:rPr>
      <w:rFonts w:ascii="Courier New" w:eastAsia="Batang" w:hAnsi="Courier New"/>
      <w:b/>
      <w:kern w:val="0"/>
      <w:szCs w:val="20"/>
      <w:u w:val="single"/>
      <w:lang w:eastAsia="en-US"/>
    </w:rPr>
  </w:style>
  <w:style w:type="table" w:styleId="-5">
    <w:name w:val="Colorful List Accent 5"/>
    <w:basedOn w:val="a1"/>
    <w:uiPriority w:val="72"/>
    <w:rsid w:val="0087686A"/>
    <w:rPr>
      <w:rFonts w:ascii="Times New Roman" w:eastAsia="宋体"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37">
    <w:name w:val="Table Classic 3"/>
    <w:basedOn w:val="a1"/>
    <w:rsid w:val="0087686A"/>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11">
    <w:name w:val="浅色网格 - 强调文字颜色 11"/>
    <w:basedOn w:val="a1"/>
    <w:uiPriority w:val="62"/>
    <w:rsid w:val="0087686A"/>
    <w:rPr>
      <w:rFonts w:ascii="Times New Roman" w:eastAsia="宋体" w:hAnsi="Times New Roman" w:cs="Times New Roman"/>
      <w:kern w:val="0"/>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宋体"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宋体"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afe">
    <w:name w:val="No Spacing"/>
    <w:link w:val="aff"/>
    <w:uiPriority w:val="1"/>
    <w:qFormat/>
    <w:rsid w:val="0087686A"/>
    <w:rPr>
      <w:rFonts w:ascii="Calibri" w:eastAsia="宋体" w:hAnsi="Calibri" w:cs="Times New Roman"/>
      <w:kern w:val="0"/>
      <w:sz w:val="22"/>
    </w:rPr>
  </w:style>
  <w:style w:type="character" w:customStyle="1" w:styleId="aff">
    <w:name w:val="无间隔 字符"/>
    <w:link w:val="afe"/>
    <w:uiPriority w:val="1"/>
    <w:rsid w:val="0087686A"/>
    <w:rPr>
      <w:rFonts w:ascii="Calibri" w:eastAsia="宋体" w:hAnsi="Calibri" w:cs="Times New Roman"/>
      <w:kern w:val="0"/>
      <w:sz w:val="22"/>
    </w:rPr>
  </w:style>
  <w:style w:type="paragraph" w:styleId="aff0">
    <w:name w:val="caption"/>
    <w:basedOn w:val="a"/>
    <w:next w:val="a"/>
    <w:unhideWhenUsed/>
    <w:qFormat/>
    <w:rsid w:val="0087686A"/>
    <w:pPr>
      <w:jc w:val="center"/>
    </w:pPr>
    <w:rPr>
      <w:rFonts w:ascii="Cambria" w:eastAsia="黑体" w:hAnsi="Cambria"/>
      <w:szCs w:val="20"/>
    </w:rPr>
  </w:style>
  <w:style w:type="paragraph" w:styleId="TOC">
    <w:name w:val="TOC Heading"/>
    <w:basedOn w:val="10"/>
    <w:next w:val="a"/>
    <w:uiPriority w:val="39"/>
    <w:unhideWhenUsed/>
    <w:qFormat/>
    <w:rsid w:val="0087686A"/>
    <w:pPr>
      <w:widowControl/>
      <w:numPr>
        <w:numId w:val="0"/>
      </w:numPr>
      <w:spacing w:before="480" w:line="276" w:lineRule="auto"/>
      <w:outlineLvl w:val="9"/>
    </w:pPr>
    <w:rPr>
      <w:rFonts w:ascii="Cambria" w:hAnsi="Cambria"/>
      <w:color w:val="365F91"/>
      <w:kern w:val="0"/>
      <w:sz w:val="28"/>
      <w:szCs w:val="28"/>
    </w:rPr>
  </w:style>
  <w:style w:type="paragraph" w:styleId="aff1">
    <w:name w:val="table of figures"/>
    <w:basedOn w:val="a"/>
    <w:next w:val="a"/>
    <w:uiPriority w:val="99"/>
    <w:rsid w:val="0087686A"/>
    <w:pPr>
      <w:ind w:left="420" w:hanging="420"/>
      <w:jc w:val="left"/>
    </w:pPr>
    <w:rPr>
      <w:rFonts w:ascii="Calibri" w:hAnsi="Calibri"/>
      <w:caps/>
      <w:sz w:val="20"/>
      <w:szCs w:val="20"/>
    </w:rPr>
  </w:style>
  <w:style w:type="paragraph" w:styleId="42">
    <w:name w:val="toc 4"/>
    <w:basedOn w:val="a"/>
    <w:next w:val="a"/>
    <w:autoRedefine/>
    <w:uiPriority w:val="39"/>
    <w:rsid w:val="0087686A"/>
    <w:pPr>
      <w:ind w:left="630"/>
      <w:jc w:val="left"/>
    </w:pPr>
    <w:rPr>
      <w:rFonts w:ascii="Calibri" w:hAnsi="Calibri"/>
      <w:sz w:val="18"/>
      <w:szCs w:val="18"/>
    </w:rPr>
  </w:style>
  <w:style w:type="paragraph" w:styleId="51">
    <w:name w:val="toc 5"/>
    <w:basedOn w:val="a"/>
    <w:next w:val="a"/>
    <w:autoRedefine/>
    <w:uiPriority w:val="39"/>
    <w:rsid w:val="0087686A"/>
    <w:pPr>
      <w:ind w:left="840"/>
      <w:jc w:val="left"/>
    </w:pPr>
    <w:rPr>
      <w:rFonts w:ascii="Calibri" w:hAnsi="Calibri"/>
      <w:sz w:val="18"/>
      <w:szCs w:val="18"/>
    </w:rPr>
  </w:style>
  <w:style w:type="paragraph" w:styleId="61">
    <w:name w:val="toc 6"/>
    <w:basedOn w:val="a"/>
    <w:next w:val="a"/>
    <w:autoRedefine/>
    <w:uiPriority w:val="39"/>
    <w:rsid w:val="0087686A"/>
    <w:pPr>
      <w:ind w:left="1050"/>
      <w:jc w:val="left"/>
    </w:pPr>
    <w:rPr>
      <w:rFonts w:ascii="Calibri" w:hAnsi="Calibri"/>
      <w:sz w:val="18"/>
      <w:szCs w:val="18"/>
    </w:rPr>
  </w:style>
  <w:style w:type="paragraph" w:styleId="71">
    <w:name w:val="toc 7"/>
    <w:basedOn w:val="a"/>
    <w:next w:val="a"/>
    <w:autoRedefine/>
    <w:uiPriority w:val="39"/>
    <w:rsid w:val="0087686A"/>
    <w:pPr>
      <w:ind w:left="1260"/>
      <w:jc w:val="left"/>
    </w:pPr>
    <w:rPr>
      <w:rFonts w:ascii="Calibri" w:hAnsi="Calibri"/>
      <w:sz w:val="18"/>
      <w:szCs w:val="18"/>
    </w:rPr>
  </w:style>
  <w:style w:type="paragraph" w:styleId="81">
    <w:name w:val="toc 8"/>
    <w:basedOn w:val="a"/>
    <w:next w:val="a"/>
    <w:autoRedefine/>
    <w:uiPriority w:val="39"/>
    <w:rsid w:val="0087686A"/>
    <w:pPr>
      <w:ind w:left="1470"/>
      <w:jc w:val="left"/>
    </w:pPr>
    <w:rPr>
      <w:rFonts w:ascii="Calibri" w:hAnsi="Calibri"/>
      <w:sz w:val="18"/>
      <w:szCs w:val="18"/>
    </w:rPr>
  </w:style>
  <w:style w:type="paragraph" w:styleId="aff2">
    <w:name w:val="List Paragraph"/>
    <w:basedOn w:val="a"/>
    <w:uiPriority w:val="34"/>
    <w:qFormat/>
    <w:rsid w:val="0087686A"/>
    <w:pPr>
      <w:ind w:firstLineChars="200" w:firstLine="420"/>
    </w:pPr>
    <w:rPr>
      <w:rFonts w:ascii="Calibri" w:hAnsi="Calibri"/>
      <w:szCs w:val="22"/>
    </w:rPr>
  </w:style>
  <w:style w:type="paragraph" w:styleId="aff3">
    <w:name w:val="Revision"/>
    <w:hidden/>
    <w:uiPriority w:val="99"/>
    <w:semiHidden/>
    <w:rsid w:val="0087686A"/>
    <w:rPr>
      <w:rFonts w:ascii="Times New Roman" w:eastAsia="宋体" w:hAnsi="Times New Roman" w:cs="Times New Roman"/>
      <w:szCs w:val="24"/>
    </w:rPr>
  </w:style>
  <w:style w:type="character" w:customStyle="1" w:styleId="datagrid-sort-icon3">
    <w:name w:val="datagrid-sort-icon3"/>
    <w:rsid w:val="0087686A"/>
  </w:style>
  <w:style w:type="paragraph" w:styleId="aff4">
    <w:name w:val="Subtitle"/>
    <w:basedOn w:val="a"/>
    <w:next w:val="a"/>
    <w:link w:val="aff5"/>
    <w:uiPriority w:val="11"/>
    <w:qFormat/>
    <w:rsid w:val="0087686A"/>
    <w:pPr>
      <w:spacing w:before="240" w:after="60" w:line="312" w:lineRule="auto"/>
      <w:jc w:val="center"/>
      <w:outlineLvl w:val="1"/>
    </w:pPr>
    <w:rPr>
      <w:rFonts w:asciiTheme="majorHAnsi" w:hAnsiTheme="majorHAnsi" w:cstheme="majorBidi"/>
      <w:b/>
      <w:bCs/>
      <w:kern w:val="28"/>
      <w:sz w:val="32"/>
      <w:szCs w:val="32"/>
    </w:rPr>
  </w:style>
  <w:style w:type="character" w:customStyle="1" w:styleId="aff5">
    <w:name w:val="副标题 字符"/>
    <w:basedOn w:val="a0"/>
    <w:link w:val="aff4"/>
    <w:uiPriority w:val="11"/>
    <w:rsid w:val="0087686A"/>
    <w:rPr>
      <w:rFonts w:asciiTheme="majorHAnsi" w:eastAsia="宋体" w:hAnsiTheme="majorHAnsi" w:cstheme="majorBidi"/>
      <w:b/>
      <w:bCs/>
      <w:kern w:val="28"/>
      <w:sz w:val="32"/>
      <w:szCs w:val="32"/>
    </w:rPr>
  </w:style>
  <w:style w:type="character" w:styleId="aff6">
    <w:name w:val="annotation reference"/>
    <w:basedOn w:val="a0"/>
    <w:uiPriority w:val="99"/>
    <w:semiHidden/>
    <w:unhideWhenUsed/>
    <w:rsid w:val="008152A1"/>
    <w:rPr>
      <w:sz w:val="21"/>
      <w:szCs w:val="21"/>
    </w:rPr>
  </w:style>
  <w:style w:type="paragraph" w:styleId="aff7">
    <w:name w:val="annotation text"/>
    <w:basedOn w:val="a"/>
    <w:link w:val="aff8"/>
    <w:uiPriority w:val="99"/>
    <w:semiHidden/>
    <w:unhideWhenUsed/>
    <w:rsid w:val="008152A1"/>
    <w:pPr>
      <w:jc w:val="left"/>
    </w:pPr>
  </w:style>
  <w:style w:type="character" w:customStyle="1" w:styleId="aff8">
    <w:name w:val="批注文字 字符"/>
    <w:basedOn w:val="a0"/>
    <w:link w:val="aff7"/>
    <w:uiPriority w:val="99"/>
    <w:semiHidden/>
    <w:rsid w:val="008152A1"/>
    <w:rPr>
      <w:rFonts w:ascii="Times New Roman" w:eastAsia="宋体" w:hAnsi="Times New Roman" w:cs="Times New Roman"/>
      <w:szCs w:val="24"/>
    </w:rPr>
  </w:style>
  <w:style w:type="paragraph" w:styleId="aff9">
    <w:name w:val="annotation subject"/>
    <w:basedOn w:val="aff7"/>
    <w:next w:val="aff7"/>
    <w:link w:val="affa"/>
    <w:uiPriority w:val="99"/>
    <w:semiHidden/>
    <w:unhideWhenUsed/>
    <w:rsid w:val="008152A1"/>
    <w:rPr>
      <w:b/>
      <w:bCs/>
    </w:rPr>
  </w:style>
  <w:style w:type="character" w:customStyle="1" w:styleId="affa">
    <w:name w:val="批注主题 字符"/>
    <w:basedOn w:val="aff8"/>
    <w:link w:val="aff9"/>
    <w:uiPriority w:val="99"/>
    <w:semiHidden/>
    <w:rsid w:val="008152A1"/>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813393">
      <w:bodyDiv w:val="1"/>
      <w:marLeft w:val="0"/>
      <w:marRight w:val="0"/>
      <w:marTop w:val="0"/>
      <w:marBottom w:val="0"/>
      <w:divBdr>
        <w:top w:val="none" w:sz="0" w:space="0" w:color="auto"/>
        <w:left w:val="none" w:sz="0" w:space="0" w:color="auto"/>
        <w:bottom w:val="none" w:sz="0" w:space="0" w:color="auto"/>
        <w:right w:val="none" w:sz="0" w:space="0" w:color="auto"/>
      </w:divBdr>
      <w:divsChild>
        <w:div w:id="1017459960">
          <w:marLeft w:val="0"/>
          <w:marRight w:val="0"/>
          <w:marTop w:val="0"/>
          <w:marBottom w:val="0"/>
          <w:divBdr>
            <w:top w:val="none" w:sz="0" w:space="0" w:color="auto"/>
            <w:left w:val="none" w:sz="0" w:space="0" w:color="auto"/>
            <w:bottom w:val="none" w:sz="0" w:space="0" w:color="auto"/>
            <w:right w:val="none" w:sz="0" w:space="0" w:color="auto"/>
          </w:divBdr>
        </w:div>
      </w:divsChild>
    </w:div>
    <w:div w:id="1462110939">
      <w:bodyDiv w:val="1"/>
      <w:marLeft w:val="0"/>
      <w:marRight w:val="0"/>
      <w:marTop w:val="0"/>
      <w:marBottom w:val="0"/>
      <w:divBdr>
        <w:top w:val="none" w:sz="0" w:space="0" w:color="auto"/>
        <w:left w:val="none" w:sz="0" w:space="0" w:color="auto"/>
        <w:bottom w:val="none" w:sz="0" w:space="0" w:color="auto"/>
        <w:right w:val="none" w:sz="0" w:space="0" w:color="auto"/>
      </w:divBdr>
      <w:divsChild>
        <w:div w:id="1145620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8AF2B-DC0B-4671-B82B-419B8C945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41</Pages>
  <Words>2439</Words>
  <Characters>13904</Characters>
  <Application>Microsoft Office Word</Application>
  <DocSecurity>0</DocSecurity>
  <Lines>115</Lines>
  <Paragraphs>32</Paragraphs>
  <ScaleCrop>false</ScaleCrop>
  <Company/>
  <LinksUpToDate>false</LinksUpToDate>
  <CharactersWithSpaces>16311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dc:creator>
  <cp:lastModifiedBy>MYH</cp:lastModifiedBy>
  <cp:revision>184</cp:revision>
  <dcterms:created xsi:type="dcterms:W3CDTF">2015-03-13T06:04:00Z</dcterms:created>
  <dcterms:modified xsi:type="dcterms:W3CDTF">2018-04-11T06:32:00Z</dcterms:modified>
</cp:coreProperties>
</file>